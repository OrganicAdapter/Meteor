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wmf" ContentType="image/x-wmf"/>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harts/chart1.xml" ContentType="application/vnd.openxmlformats-officedocument.drawingml.chart+xml"/>
  <Override PartName="/word/charts/chart2.xml" ContentType="application/vnd.openxmlformats-officedocument.drawingml.chart+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0" w:type="auto"/>
        <w:tblInd w:w="-38" w:type="dxa"/>
        <w:tblLayout w:type="fixed"/>
        <w:tblCellMar>
          <w:left w:w="70" w:type="dxa"/>
          <w:right w:w="70" w:type="dxa"/>
        </w:tblCellMar>
        <w:tblLook w:val="01E0" w:firstRow="1" w:lastRow="1" w:firstColumn="1" w:lastColumn="1" w:noHBand="0" w:noVBand="0"/>
      </w:tblPr>
      <w:tblGrid>
        <w:gridCol w:w="7365"/>
        <w:gridCol w:w="1638"/>
      </w:tblGrid>
      <w:tr w:rsidR="00F2142D" w:rsidRPr="00E05D93" w14:paraId="710F07EB" w14:textId="77777777" w:rsidTr="0094134C">
        <w:tc>
          <w:tcPr>
            <w:tcW w:w="7365" w:type="dxa"/>
            <w:vAlign w:val="center"/>
          </w:tcPr>
          <w:p w14:paraId="2BEAFC06" w14:textId="77777777" w:rsidR="00F2142D" w:rsidRPr="00E05D93" w:rsidRDefault="00F2142D" w:rsidP="006F6FF8">
            <w:pPr>
              <w:spacing w:after="0" w:line="240" w:lineRule="auto"/>
              <w:ind w:firstLine="0"/>
              <w:rPr>
                <w:b/>
                <w:color w:val="000000" w:themeColor="text1"/>
                <w:sz w:val="32"/>
              </w:rPr>
            </w:pPr>
            <w:r w:rsidRPr="00E05D93">
              <w:rPr>
                <w:b/>
                <w:color w:val="000000" w:themeColor="text1"/>
                <w:sz w:val="32"/>
              </w:rPr>
              <w:t>Óbudai Egyetem</w:t>
            </w:r>
          </w:p>
          <w:p w14:paraId="70D32BA6" w14:textId="77777777" w:rsidR="00F2142D" w:rsidRPr="00E05D93" w:rsidRDefault="00F2142D" w:rsidP="006F6FF8">
            <w:pPr>
              <w:spacing w:after="0" w:line="240" w:lineRule="auto"/>
              <w:ind w:firstLine="0"/>
              <w:rPr>
                <w:b/>
                <w:color w:val="000000" w:themeColor="text1"/>
                <w:sz w:val="32"/>
              </w:rPr>
            </w:pPr>
            <w:r w:rsidRPr="00E05D93">
              <w:rPr>
                <w:b/>
                <w:color w:val="000000" w:themeColor="text1"/>
                <w:sz w:val="32"/>
              </w:rPr>
              <w:t>Neumann János Informatikai Kar</w:t>
            </w:r>
          </w:p>
          <w:p w14:paraId="703E655B" w14:textId="77777777" w:rsidR="00F2142D" w:rsidRPr="00E05D93" w:rsidRDefault="00416EA2" w:rsidP="006F6FF8">
            <w:pPr>
              <w:spacing w:after="0" w:line="240" w:lineRule="auto"/>
              <w:ind w:firstLine="0"/>
              <w:rPr>
                <w:color w:val="000000" w:themeColor="text1"/>
              </w:rPr>
            </w:pPr>
            <w:r>
              <w:rPr>
                <w:b/>
                <w:color w:val="000000" w:themeColor="text1"/>
                <w:sz w:val="32"/>
              </w:rPr>
              <w:t>Alkalmazott Informatika</w:t>
            </w:r>
            <w:r w:rsidR="00F2142D" w:rsidRPr="00E05D93">
              <w:rPr>
                <w:b/>
                <w:color w:val="000000" w:themeColor="text1"/>
                <w:sz w:val="32"/>
              </w:rPr>
              <w:t xml:space="preserve"> Intézet</w:t>
            </w:r>
          </w:p>
        </w:tc>
        <w:tc>
          <w:tcPr>
            <w:tcW w:w="1638" w:type="dxa"/>
          </w:tcPr>
          <w:p w14:paraId="24C33D2F" w14:textId="77777777" w:rsidR="00F2142D" w:rsidRPr="00E05D93" w:rsidRDefault="00F2142D" w:rsidP="006F6FF8">
            <w:pPr>
              <w:spacing w:line="240" w:lineRule="auto"/>
              <w:jc w:val="right"/>
              <w:rPr>
                <w:color w:val="000000" w:themeColor="text1"/>
              </w:rPr>
            </w:pPr>
            <w:r w:rsidRPr="00E05D93">
              <w:rPr>
                <w:noProof/>
                <w:color w:val="000000" w:themeColor="text1"/>
              </w:rPr>
              <w:drawing>
                <wp:anchor distT="0" distB="0" distL="114300" distR="114300" simplePos="0" relativeHeight="251653632" behindDoc="0" locked="0" layoutInCell="1" allowOverlap="1" wp14:anchorId="1595B95D" wp14:editId="2BF4DF88">
                  <wp:simplePos x="0" y="0"/>
                  <wp:positionH relativeFrom="page">
                    <wp:posOffset>421005</wp:posOffset>
                  </wp:positionH>
                  <wp:positionV relativeFrom="paragraph">
                    <wp:posOffset>-36195</wp:posOffset>
                  </wp:positionV>
                  <wp:extent cx="582930" cy="1135380"/>
                  <wp:effectExtent l="0" t="0" r="7620" b="7620"/>
                  <wp:wrapNone/>
                  <wp:docPr id="2" name="Kép 2" descr="oe_cimer_szines_print_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oe_cimer_szines_print_res"/>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82930" cy="1135380"/>
                          </a:xfrm>
                          <a:prstGeom prst="rect">
                            <a:avLst/>
                          </a:prstGeom>
                          <a:noFill/>
                          <a:ln>
                            <a:noFill/>
                          </a:ln>
                        </pic:spPr>
                      </pic:pic>
                    </a:graphicData>
                  </a:graphic>
                </wp:anchor>
              </w:drawing>
            </w:r>
          </w:p>
        </w:tc>
      </w:tr>
    </w:tbl>
    <w:p w14:paraId="68AFA606" w14:textId="77777777" w:rsidR="00F2142D" w:rsidRPr="00E05D93" w:rsidRDefault="00F2142D" w:rsidP="006F6FF8">
      <w:pPr>
        <w:spacing w:line="240" w:lineRule="auto"/>
        <w:rPr>
          <w:color w:val="000000" w:themeColor="text1"/>
        </w:rPr>
      </w:pPr>
    </w:p>
    <w:p w14:paraId="35812480" w14:textId="77777777" w:rsidR="00F2142D" w:rsidRPr="00E05D93" w:rsidRDefault="00F2142D" w:rsidP="006F6FF8">
      <w:pPr>
        <w:spacing w:line="240" w:lineRule="auto"/>
        <w:rPr>
          <w:color w:val="000000" w:themeColor="text1"/>
        </w:rPr>
      </w:pPr>
    </w:p>
    <w:p w14:paraId="366200B1" w14:textId="77777777" w:rsidR="00F2142D" w:rsidRPr="00E05D93" w:rsidRDefault="00F2142D" w:rsidP="006F6FF8">
      <w:pPr>
        <w:spacing w:line="240" w:lineRule="auto"/>
        <w:ind w:firstLine="0"/>
        <w:rPr>
          <w:color w:val="000000" w:themeColor="text1"/>
        </w:rPr>
      </w:pPr>
    </w:p>
    <w:p w14:paraId="68C156FF" w14:textId="77777777" w:rsidR="00F2142D" w:rsidRPr="00E05D93" w:rsidRDefault="00F2142D" w:rsidP="006F6FF8">
      <w:pPr>
        <w:spacing w:line="240" w:lineRule="auto"/>
        <w:ind w:firstLine="0"/>
        <w:rPr>
          <w:color w:val="000000" w:themeColor="text1"/>
        </w:rPr>
      </w:pPr>
    </w:p>
    <w:p w14:paraId="5C336687" w14:textId="77777777" w:rsidR="00F2142D" w:rsidRPr="00E05D93" w:rsidRDefault="00F2142D" w:rsidP="006F6FF8">
      <w:pPr>
        <w:spacing w:line="240" w:lineRule="auto"/>
        <w:ind w:firstLine="0"/>
        <w:rPr>
          <w:color w:val="000000" w:themeColor="text1"/>
        </w:rPr>
      </w:pPr>
    </w:p>
    <w:p w14:paraId="3AF1267B" w14:textId="77777777" w:rsidR="00F2142D" w:rsidRPr="00E05D93" w:rsidRDefault="00F2142D" w:rsidP="006F6FF8">
      <w:pPr>
        <w:spacing w:line="240" w:lineRule="auto"/>
        <w:jc w:val="center"/>
        <w:rPr>
          <w:color w:val="000000" w:themeColor="text1"/>
          <w:sz w:val="36"/>
        </w:rPr>
      </w:pPr>
      <w:r w:rsidRPr="00E05D93">
        <w:rPr>
          <w:color w:val="000000" w:themeColor="text1"/>
          <w:sz w:val="36"/>
        </w:rPr>
        <w:t>TUDOMÁNYOS DIÁKKÖRI DOLGOZAT</w:t>
      </w:r>
    </w:p>
    <w:p w14:paraId="505E0391" w14:textId="77777777" w:rsidR="00F2142D" w:rsidRPr="00E05D93" w:rsidRDefault="00F2142D" w:rsidP="006F6FF8">
      <w:pPr>
        <w:spacing w:line="240" w:lineRule="auto"/>
        <w:rPr>
          <w:color w:val="000000" w:themeColor="text1"/>
        </w:rPr>
      </w:pPr>
    </w:p>
    <w:p w14:paraId="41BBA512" w14:textId="77777777" w:rsidR="00F2142D" w:rsidRPr="00E05D93" w:rsidRDefault="00F2142D" w:rsidP="006F6FF8">
      <w:pPr>
        <w:spacing w:line="240" w:lineRule="auto"/>
        <w:rPr>
          <w:color w:val="000000" w:themeColor="text1"/>
        </w:rPr>
      </w:pPr>
    </w:p>
    <w:p w14:paraId="56B883BF" w14:textId="77777777" w:rsidR="00F2142D" w:rsidRPr="00E05D93" w:rsidRDefault="00F2142D" w:rsidP="006F6FF8">
      <w:pPr>
        <w:spacing w:line="240" w:lineRule="auto"/>
        <w:rPr>
          <w:color w:val="000000" w:themeColor="text1"/>
        </w:rPr>
      </w:pPr>
    </w:p>
    <w:p w14:paraId="7FA318EA" w14:textId="77777777" w:rsidR="00F2142D" w:rsidRPr="00E05D93" w:rsidRDefault="00F2142D" w:rsidP="006F6FF8">
      <w:pPr>
        <w:spacing w:line="240" w:lineRule="auto"/>
        <w:ind w:firstLine="0"/>
        <w:jc w:val="center"/>
        <w:rPr>
          <w:b/>
          <w:caps/>
          <w:color w:val="000000" w:themeColor="text1"/>
          <w:sz w:val="44"/>
          <w:szCs w:val="44"/>
        </w:rPr>
      </w:pPr>
      <w:r w:rsidRPr="00E05D93">
        <w:rPr>
          <w:b/>
          <w:caps/>
          <w:color w:val="000000" w:themeColor="text1"/>
          <w:sz w:val="44"/>
          <w:szCs w:val="44"/>
        </w:rPr>
        <w:t>Meteorológiai észlelők támogatása gépi látó rendszerrel</w:t>
      </w:r>
    </w:p>
    <w:p w14:paraId="2EFFC3BE" w14:textId="77777777" w:rsidR="00F2142D" w:rsidRPr="00E05D93" w:rsidRDefault="00F2142D" w:rsidP="006F6FF8">
      <w:pPr>
        <w:spacing w:line="240" w:lineRule="auto"/>
        <w:rPr>
          <w:caps/>
          <w:color w:val="000000" w:themeColor="text1"/>
          <w:szCs w:val="44"/>
        </w:rPr>
      </w:pPr>
    </w:p>
    <w:p w14:paraId="250517E2" w14:textId="77777777" w:rsidR="00F2142D" w:rsidRPr="00E05D93" w:rsidRDefault="00F2142D" w:rsidP="006F6FF8">
      <w:pPr>
        <w:spacing w:after="0" w:line="240" w:lineRule="auto"/>
        <w:rPr>
          <w:color w:val="000000" w:themeColor="text1"/>
        </w:rPr>
      </w:pPr>
    </w:p>
    <w:tbl>
      <w:tblPr>
        <w:tblW w:w="9039" w:type="dxa"/>
        <w:tblInd w:w="-38" w:type="dxa"/>
        <w:tblLayout w:type="fixed"/>
        <w:tblCellMar>
          <w:left w:w="70" w:type="dxa"/>
          <w:right w:w="70" w:type="dxa"/>
        </w:tblCellMar>
        <w:tblLook w:val="01E0" w:firstRow="1" w:lastRow="1" w:firstColumn="1" w:lastColumn="1" w:noHBand="0" w:noVBand="0"/>
      </w:tblPr>
      <w:tblGrid>
        <w:gridCol w:w="2376"/>
        <w:gridCol w:w="1938"/>
        <w:gridCol w:w="4725"/>
      </w:tblGrid>
      <w:tr w:rsidR="00F2142D" w:rsidRPr="00E05D93" w14:paraId="18B97E91" w14:textId="77777777" w:rsidTr="0094134C">
        <w:tc>
          <w:tcPr>
            <w:tcW w:w="2376" w:type="dxa"/>
          </w:tcPr>
          <w:p w14:paraId="4F71F3FF" w14:textId="77777777" w:rsidR="00F2142D" w:rsidRPr="00E05D93" w:rsidRDefault="00F2142D" w:rsidP="006F6FF8">
            <w:pPr>
              <w:spacing w:before="120" w:after="0" w:line="240" w:lineRule="auto"/>
              <w:rPr>
                <w:b/>
                <w:color w:val="000000" w:themeColor="text1"/>
                <w:sz w:val="28"/>
              </w:rPr>
            </w:pPr>
          </w:p>
        </w:tc>
        <w:tc>
          <w:tcPr>
            <w:tcW w:w="1938" w:type="dxa"/>
          </w:tcPr>
          <w:p w14:paraId="61AA4EA2" w14:textId="77777777" w:rsidR="00F2142D" w:rsidRPr="00E05D93" w:rsidRDefault="003B2587" w:rsidP="006F6FF8">
            <w:pPr>
              <w:spacing w:after="0" w:line="240" w:lineRule="auto"/>
              <w:rPr>
                <w:color w:val="000000" w:themeColor="text1"/>
                <w:sz w:val="28"/>
              </w:rPr>
            </w:pPr>
            <w:r>
              <w:rPr>
                <w:b/>
                <w:color w:val="000000" w:themeColor="text1"/>
                <w:sz w:val="28"/>
              </w:rPr>
              <w:t>Szerzők</w:t>
            </w:r>
            <w:r w:rsidR="00F2142D" w:rsidRPr="00E05D93">
              <w:rPr>
                <w:b/>
                <w:color w:val="000000" w:themeColor="text1"/>
                <w:sz w:val="28"/>
              </w:rPr>
              <w:t>:</w:t>
            </w:r>
          </w:p>
        </w:tc>
        <w:tc>
          <w:tcPr>
            <w:tcW w:w="4725" w:type="dxa"/>
          </w:tcPr>
          <w:p w14:paraId="5D978440" w14:textId="77777777" w:rsidR="00F2142D" w:rsidRPr="00E05D93" w:rsidRDefault="00F2142D" w:rsidP="006F6FF8">
            <w:pPr>
              <w:spacing w:after="0" w:line="240" w:lineRule="auto"/>
              <w:ind w:left="23" w:hanging="23"/>
              <w:rPr>
                <w:b/>
                <w:color w:val="000000" w:themeColor="text1"/>
                <w:sz w:val="28"/>
              </w:rPr>
            </w:pPr>
            <w:r w:rsidRPr="00E05D93">
              <w:rPr>
                <w:b/>
                <w:color w:val="000000" w:themeColor="text1"/>
                <w:sz w:val="28"/>
              </w:rPr>
              <w:t>Bartha Márk</w:t>
            </w:r>
          </w:p>
        </w:tc>
      </w:tr>
      <w:tr w:rsidR="00F2142D" w:rsidRPr="00E05D93" w14:paraId="0B5A20F0" w14:textId="77777777" w:rsidTr="0094134C">
        <w:tc>
          <w:tcPr>
            <w:tcW w:w="2376" w:type="dxa"/>
          </w:tcPr>
          <w:p w14:paraId="1F39490F" w14:textId="77777777" w:rsidR="00F2142D" w:rsidRPr="00E05D93" w:rsidRDefault="00F2142D" w:rsidP="006F6FF8">
            <w:pPr>
              <w:spacing w:after="0" w:line="240" w:lineRule="auto"/>
              <w:rPr>
                <w:b/>
                <w:color w:val="000000" w:themeColor="text1"/>
                <w:sz w:val="28"/>
              </w:rPr>
            </w:pPr>
          </w:p>
        </w:tc>
        <w:tc>
          <w:tcPr>
            <w:tcW w:w="1938" w:type="dxa"/>
          </w:tcPr>
          <w:p w14:paraId="73B489C1" w14:textId="77777777" w:rsidR="00F2142D" w:rsidRPr="00E05D93" w:rsidRDefault="00F2142D" w:rsidP="006F6FF8">
            <w:pPr>
              <w:spacing w:after="0" w:line="240" w:lineRule="auto"/>
              <w:rPr>
                <w:color w:val="000000" w:themeColor="text1"/>
                <w:sz w:val="28"/>
              </w:rPr>
            </w:pPr>
          </w:p>
        </w:tc>
        <w:tc>
          <w:tcPr>
            <w:tcW w:w="4725" w:type="dxa"/>
          </w:tcPr>
          <w:p w14:paraId="7015B1FD" w14:textId="77777777" w:rsidR="00F2142D" w:rsidRPr="00E05D93" w:rsidRDefault="00F2142D" w:rsidP="00416EA2">
            <w:pPr>
              <w:spacing w:after="240" w:line="240" w:lineRule="auto"/>
              <w:ind w:firstLine="0"/>
              <w:rPr>
                <w:color w:val="000000" w:themeColor="text1"/>
                <w:sz w:val="28"/>
              </w:rPr>
            </w:pPr>
            <w:r w:rsidRPr="00E05D93">
              <w:rPr>
                <w:color w:val="000000" w:themeColor="text1"/>
                <w:sz w:val="28"/>
              </w:rPr>
              <w:t>mé</w:t>
            </w:r>
            <w:r w:rsidR="003B2587">
              <w:rPr>
                <w:color w:val="000000" w:themeColor="text1"/>
                <w:sz w:val="28"/>
              </w:rPr>
              <w:t xml:space="preserve">rnök informatikus </w:t>
            </w:r>
            <w:proofErr w:type="spellStart"/>
            <w:r w:rsidR="003B2587">
              <w:rPr>
                <w:color w:val="000000" w:themeColor="text1"/>
                <w:sz w:val="28"/>
              </w:rPr>
              <w:t>BSc</w:t>
            </w:r>
            <w:proofErr w:type="spellEnd"/>
            <w:r w:rsidR="003B2587">
              <w:rPr>
                <w:color w:val="000000" w:themeColor="text1"/>
                <w:sz w:val="28"/>
              </w:rPr>
              <w:t>. szak, IV</w:t>
            </w:r>
            <w:r w:rsidRPr="00E05D93">
              <w:rPr>
                <w:color w:val="000000" w:themeColor="text1"/>
                <w:sz w:val="28"/>
              </w:rPr>
              <w:t>. évf.</w:t>
            </w:r>
          </w:p>
        </w:tc>
      </w:tr>
      <w:tr w:rsidR="00F2142D" w:rsidRPr="00E05D93" w14:paraId="349B435B" w14:textId="77777777" w:rsidTr="0094134C">
        <w:tc>
          <w:tcPr>
            <w:tcW w:w="2376" w:type="dxa"/>
          </w:tcPr>
          <w:p w14:paraId="1BAE4B91" w14:textId="77777777" w:rsidR="00F2142D" w:rsidRPr="00E05D93" w:rsidRDefault="00F2142D" w:rsidP="006F6FF8">
            <w:pPr>
              <w:spacing w:before="120" w:after="0" w:line="240" w:lineRule="auto"/>
              <w:rPr>
                <w:b/>
                <w:color w:val="000000" w:themeColor="text1"/>
                <w:sz w:val="28"/>
              </w:rPr>
            </w:pPr>
          </w:p>
        </w:tc>
        <w:tc>
          <w:tcPr>
            <w:tcW w:w="1938" w:type="dxa"/>
          </w:tcPr>
          <w:p w14:paraId="0895ABE2" w14:textId="77777777" w:rsidR="00F2142D" w:rsidRPr="00E05D93" w:rsidRDefault="00F2142D" w:rsidP="006F6FF8">
            <w:pPr>
              <w:spacing w:before="120" w:after="0" w:line="240" w:lineRule="auto"/>
              <w:rPr>
                <w:color w:val="000000" w:themeColor="text1"/>
                <w:sz w:val="28"/>
              </w:rPr>
            </w:pPr>
          </w:p>
        </w:tc>
        <w:tc>
          <w:tcPr>
            <w:tcW w:w="4725" w:type="dxa"/>
          </w:tcPr>
          <w:p w14:paraId="70EFA509" w14:textId="77777777" w:rsidR="00F2142D" w:rsidRPr="00E05D93" w:rsidRDefault="00F2142D" w:rsidP="006F6FF8">
            <w:pPr>
              <w:spacing w:after="0" w:line="240" w:lineRule="auto"/>
              <w:ind w:firstLine="0"/>
              <w:rPr>
                <w:b/>
                <w:color w:val="000000" w:themeColor="text1"/>
                <w:sz w:val="28"/>
              </w:rPr>
            </w:pPr>
            <w:proofErr w:type="spellStart"/>
            <w:r w:rsidRPr="00E05D93">
              <w:rPr>
                <w:b/>
                <w:color w:val="000000" w:themeColor="text1"/>
                <w:sz w:val="28"/>
              </w:rPr>
              <w:t>Simándi</w:t>
            </w:r>
            <w:proofErr w:type="spellEnd"/>
            <w:r w:rsidRPr="00E05D93">
              <w:rPr>
                <w:b/>
                <w:color w:val="000000" w:themeColor="text1"/>
                <w:sz w:val="28"/>
              </w:rPr>
              <w:t xml:space="preserve"> Gergely</w:t>
            </w:r>
          </w:p>
        </w:tc>
      </w:tr>
      <w:tr w:rsidR="00F2142D" w:rsidRPr="00E05D93" w14:paraId="7C02DE6D" w14:textId="77777777" w:rsidTr="0094134C">
        <w:tc>
          <w:tcPr>
            <w:tcW w:w="2376" w:type="dxa"/>
          </w:tcPr>
          <w:p w14:paraId="4373C1EA" w14:textId="77777777" w:rsidR="00F2142D" w:rsidRPr="00E05D93" w:rsidRDefault="00F2142D" w:rsidP="006F6FF8">
            <w:pPr>
              <w:spacing w:after="0" w:line="240" w:lineRule="auto"/>
              <w:rPr>
                <w:b/>
                <w:color w:val="000000" w:themeColor="text1"/>
                <w:sz w:val="28"/>
              </w:rPr>
            </w:pPr>
          </w:p>
        </w:tc>
        <w:tc>
          <w:tcPr>
            <w:tcW w:w="1938" w:type="dxa"/>
          </w:tcPr>
          <w:p w14:paraId="4AE30F44" w14:textId="77777777" w:rsidR="00F2142D" w:rsidRPr="00E05D93" w:rsidRDefault="00F2142D" w:rsidP="006F6FF8">
            <w:pPr>
              <w:spacing w:after="0" w:line="240" w:lineRule="auto"/>
              <w:rPr>
                <w:color w:val="000000" w:themeColor="text1"/>
                <w:sz w:val="28"/>
              </w:rPr>
            </w:pPr>
          </w:p>
        </w:tc>
        <w:tc>
          <w:tcPr>
            <w:tcW w:w="4725" w:type="dxa"/>
          </w:tcPr>
          <w:p w14:paraId="03CD74B4" w14:textId="77777777" w:rsidR="00F2142D" w:rsidRPr="00E05D93" w:rsidRDefault="00F2142D" w:rsidP="006F6FF8">
            <w:pPr>
              <w:spacing w:after="0" w:line="240" w:lineRule="auto"/>
              <w:ind w:firstLine="0"/>
              <w:rPr>
                <w:color w:val="000000" w:themeColor="text1"/>
                <w:sz w:val="28"/>
              </w:rPr>
            </w:pPr>
            <w:r w:rsidRPr="00E05D93">
              <w:rPr>
                <w:color w:val="000000" w:themeColor="text1"/>
                <w:sz w:val="28"/>
              </w:rPr>
              <w:t xml:space="preserve">mérnök informatikus </w:t>
            </w:r>
            <w:proofErr w:type="spellStart"/>
            <w:r w:rsidRPr="00E05D93">
              <w:rPr>
                <w:color w:val="000000" w:themeColor="text1"/>
                <w:sz w:val="28"/>
              </w:rPr>
              <w:t>BSc</w:t>
            </w:r>
            <w:proofErr w:type="spellEnd"/>
            <w:r w:rsidRPr="00E05D93">
              <w:rPr>
                <w:color w:val="000000" w:themeColor="text1"/>
                <w:sz w:val="28"/>
              </w:rPr>
              <w:t xml:space="preserve">. szak, </w:t>
            </w:r>
            <w:r w:rsidR="003B2587">
              <w:rPr>
                <w:color w:val="000000" w:themeColor="text1"/>
                <w:sz w:val="28"/>
              </w:rPr>
              <w:t>IV</w:t>
            </w:r>
            <w:r w:rsidRPr="00E05D93">
              <w:rPr>
                <w:color w:val="000000" w:themeColor="text1"/>
                <w:sz w:val="28"/>
              </w:rPr>
              <w:t>. évf.</w:t>
            </w:r>
          </w:p>
        </w:tc>
      </w:tr>
      <w:tr w:rsidR="00F2142D" w:rsidRPr="00E05D93" w14:paraId="7968D5C4" w14:textId="77777777" w:rsidTr="0094134C">
        <w:tc>
          <w:tcPr>
            <w:tcW w:w="2376" w:type="dxa"/>
          </w:tcPr>
          <w:p w14:paraId="151BEEEA" w14:textId="77777777" w:rsidR="00F2142D" w:rsidRPr="00E05D93" w:rsidRDefault="00F2142D" w:rsidP="006F6FF8">
            <w:pPr>
              <w:spacing w:before="120" w:after="0" w:line="240" w:lineRule="auto"/>
              <w:rPr>
                <w:b/>
                <w:color w:val="000000" w:themeColor="text1"/>
                <w:sz w:val="28"/>
              </w:rPr>
            </w:pPr>
          </w:p>
        </w:tc>
        <w:tc>
          <w:tcPr>
            <w:tcW w:w="1938" w:type="dxa"/>
          </w:tcPr>
          <w:p w14:paraId="6BA94F76" w14:textId="77777777" w:rsidR="00F2142D" w:rsidRPr="00E05D93" w:rsidRDefault="00F2142D" w:rsidP="006F6FF8">
            <w:pPr>
              <w:spacing w:before="120" w:after="0" w:line="240" w:lineRule="auto"/>
              <w:rPr>
                <w:color w:val="000000" w:themeColor="text1"/>
                <w:sz w:val="28"/>
              </w:rPr>
            </w:pPr>
          </w:p>
        </w:tc>
        <w:tc>
          <w:tcPr>
            <w:tcW w:w="4725" w:type="dxa"/>
          </w:tcPr>
          <w:p w14:paraId="595A5482" w14:textId="77777777" w:rsidR="00F2142D" w:rsidRPr="00E05D93" w:rsidRDefault="00F2142D" w:rsidP="006F6FF8">
            <w:pPr>
              <w:spacing w:before="120" w:after="0" w:line="240" w:lineRule="auto"/>
              <w:ind w:firstLine="0"/>
              <w:rPr>
                <w:b/>
                <w:color w:val="000000" w:themeColor="text1"/>
                <w:sz w:val="28"/>
              </w:rPr>
            </w:pPr>
          </w:p>
        </w:tc>
      </w:tr>
      <w:tr w:rsidR="00F2142D" w:rsidRPr="00E05D93" w14:paraId="69CB2C1F" w14:textId="77777777" w:rsidTr="0094134C">
        <w:tc>
          <w:tcPr>
            <w:tcW w:w="2376" w:type="dxa"/>
          </w:tcPr>
          <w:p w14:paraId="45DDB88A" w14:textId="77777777" w:rsidR="00F2142D" w:rsidRPr="00E05D93" w:rsidRDefault="00F2142D" w:rsidP="006F6FF8">
            <w:pPr>
              <w:spacing w:after="0" w:line="240" w:lineRule="auto"/>
              <w:rPr>
                <w:b/>
                <w:color w:val="000000" w:themeColor="text1"/>
                <w:sz w:val="28"/>
              </w:rPr>
            </w:pPr>
          </w:p>
        </w:tc>
        <w:tc>
          <w:tcPr>
            <w:tcW w:w="1938" w:type="dxa"/>
          </w:tcPr>
          <w:p w14:paraId="65FD552E" w14:textId="77777777" w:rsidR="00F2142D" w:rsidRPr="00E05D93" w:rsidRDefault="00F2142D" w:rsidP="006F6FF8">
            <w:pPr>
              <w:spacing w:after="0" w:line="240" w:lineRule="auto"/>
              <w:rPr>
                <w:color w:val="000000" w:themeColor="text1"/>
                <w:sz w:val="28"/>
              </w:rPr>
            </w:pPr>
          </w:p>
        </w:tc>
        <w:tc>
          <w:tcPr>
            <w:tcW w:w="4725" w:type="dxa"/>
          </w:tcPr>
          <w:p w14:paraId="42B9B7C1" w14:textId="77777777" w:rsidR="00F2142D" w:rsidRPr="00E05D93" w:rsidRDefault="00F2142D" w:rsidP="006F6FF8">
            <w:pPr>
              <w:spacing w:after="0" w:line="240" w:lineRule="auto"/>
              <w:rPr>
                <w:color w:val="000000" w:themeColor="text1"/>
                <w:sz w:val="28"/>
              </w:rPr>
            </w:pPr>
          </w:p>
        </w:tc>
      </w:tr>
    </w:tbl>
    <w:p w14:paraId="32688644" w14:textId="77777777" w:rsidR="00F2142D" w:rsidRPr="00E05D93" w:rsidRDefault="00F2142D" w:rsidP="006F6FF8">
      <w:pPr>
        <w:spacing w:after="0" w:line="240" w:lineRule="auto"/>
        <w:ind w:firstLine="0"/>
        <w:rPr>
          <w:color w:val="000000" w:themeColor="text1"/>
        </w:rPr>
      </w:pPr>
    </w:p>
    <w:p w14:paraId="6EF3B2D8" w14:textId="77777777" w:rsidR="00F2142D" w:rsidRPr="00E05D93" w:rsidRDefault="00F2142D" w:rsidP="006F6FF8">
      <w:pPr>
        <w:spacing w:after="0" w:line="240" w:lineRule="auto"/>
        <w:rPr>
          <w:color w:val="000000" w:themeColor="text1"/>
        </w:rPr>
      </w:pPr>
    </w:p>
    <w:tbl>
      <w:tblPr>
        <w:tblW w:w="0" w:type="auto"/>
        <w:tblInd w:w="-38" w:type="dxa"/>
        <w:tblLayout w:type="fixed"/>
        <w:tblCellMar>
          <w:left w:w="70" w:type="dxa"/>
          <w:right w:w="70" w:type="dxa"/>
        </w:tblCellMar>
        <w:tblLook w:val="01E0" w:firstRow="1" w:lastRow="1" w:firstColumn="1" w:lastColumn="1" w:noHBand="0" w:noVBand="0"/>
      </w:tblPr>
      <w:tblGrid>
        <w:gridCol w:w="2376"/>
        <w:gridCol w:w="1985"/>
        <w:gridCol w:w="4395"/>
      </w:tblGrid>
      <w:tr w:rsidR="00F2142D" w:rsidRPr="00E05D93" w14:paraId="083AC8EB" w14:textId="77777777" w:rsidTr="0094134C">
        <w:tc>
          <w:tcPr>
            <w:tcW w:w="2376" w:type="dxa"/>
          </w:tcPr>
          <w:p w14:paraId="16210800" w14:textId="77777777" w:rsidR="00F2142D" w:rsidRPr="00E05D93" w:rsidRDefault="00F2142D" w:rsidP="006F6FF8">
            <w:pPr>
              <w:spacing w:before="120" w:after="0" w:line="240" w:lineRule="auto"/>
              <w:rPr>
                <w:b/>
                <w:color w:val="000000" w:themeColor="text1"/>
                <w:sz w:val="28"/>
              </w:rPr>
            </w:pPr>
          </w:p>
        </w:tc>
        <w:tc>
          <w:tcPr>
            <w:tcW w:w="1985" w:type="dxa"/>
          </w:tcPr>
          <w:p w14:paraId="0C3CA179" w14:textId="77777777" w:rsidR="00F2142D" w:rsidRPr="00E05D93" w:rsidRDefault="003B2587" w:rsidP="006F6FF8">
            <w:pPr>
              <w:spacing w:before="120" w:after="0" w:line="240" w:lineRule="auto"/>
              <w:ind w:firstLine="0"/>
              <w:rPr>
                <w:color w:val="000000" w:themeColor="text1"/>
                <w:sz w:val="28"/>
              </w:rPr>
            </w:pPr>
            <w:r>
              <w:rPr>
                <w:b/>
                <w:color w:val="000000" w:themeColor="text1"/>
                <w:sz w:val="28"/>
              </w:rPr>
              <w:t>Konzulensek</w:t>
            </w:r>
            <w:r w:rsidR="00F2142D" w:rsidRPr="00E05D93">
              <w:rPr>
                <w:b/>
                <w:color w:val="000000" w:themeColor="text1"/>
                <w:sz w:val="28"/>
              </w:rPr>
              <w:t>:</w:t>
            </w:r>
          </w:p>
        </w:tc>
        <w:tc>
          <w:tcPr>
            <w:tcW w:w="4395" w:type="dxa"/>
          </w:tcPr>
          <w:p w14:paraId="0D0B5EA6" w14:textId="77777777" w:rsidR="00F2142D" w:rsidRPr="00E05D93" w:rsidRDefault="00F2142D" w:rsidP="006F6FF8">
            <w:pPr>
              <w:spacing w:before="120" w:after="0" w:line="240" w:lineRule="auto"/>
              <w:ind w:firstLine="0"/>
              <w:rPr>
                <w:b/>
                <w:color w:val="000000" w:themeColor="text1"/>
                <w:sz w:val="28"/>
              </w:rPr>
            </w:pPr>
            <w:r w:rsidRPr="00E05D93">
              <w:rPr>
                <w:b/>
                <w:color w:val="000000" w:themeColor="text1"/>
                <w:sz w:val="28"/>
              </w:rPr>
              <w:t xml:space="preserve">Dr. </w:t>
            </w:r>
            <w:proofErr w:type="spellStart"/>
            <w:r w:rsidRPr="00E05D93">
              <w:rPr>
                <w:b/>
                <w:color w:val="000000" w:themeColor="text1"/>
                <w:sz w:val="28"/>
              </w:rPr>
              <w:t>Sergyán</w:t>
            </w:r>
            <w:proofErr w:type="spellEnd"/>
            <w:r w:rsidRPr="00E05D93">
              <w:rPr>
                <w:b/>
                <w:color w:val="000000" w:themeColor="text1"/>
                <w:sz w:val="28"/>
              </w:rPr>
              <w:t xml:space="preserve"> Szabolcs</w:t>
            </w:r>
          </w:p>
        </w:tc>
      </w:tr>
      <w:tr w:rsidR="00F2142D" w:rsidRPr="00E05D93" w14:paraId="10EF6385" w14:textId="77777777" w:rsidTr="0094134C">
        <w:tc>
          <w:tcPr>
            <w:tcW w:w="2376" w:type="dxa"/>
          </w:tcPr>
          <w:p w14:paraId="523AA534" w14:textId="77777777" w:rsidR="00F2142D" w:rsidRPr="00E05D93" w:rsidRDefault="00F2142D" w:rsidP="006F6FF8">
            <w:pPr>
              <w:spacing w:after="0" w:line="240" w:lineRule="auto"/>
              <w:rPr>
                <w:b/>
                <w:color w:val="000000" w:themeColor="text1"/>
                <w:sz w:val="28"/>
              </w:rPr>
            </w:pPr>
          </w:p>
        </w:tc>
        <w:tc>
          <w:tcPr>
            <w:tcW w:w="1985" w:type="dxa"/>
          </w:tcPr>
          <w:p w14:paraId="2EE0A0D2" w14:textId="77777777" w:rsidR="00F2142D" w:rsidRPr="00E05D93" w:rsidRDefault="00F2142D" w:rsidP="006F6FF8">
            <w:pPr>
              <w:spacing w:after="0" w:line="240" w:lineRule="auto"/>
              <w:ind w:firstLine="0"/>
              <w:rPr>
                <w:color w:val="000000" w:themeColor="text1"/>
                <w:sz w:val="28"/>
              </w:rPr>
            </w:pPr>
          </w:p>
        </w:tc>
        <w:tc>
          <w:tcPr>
            <w:tcW w:w="4395" w:type="dxa"/>
          </w:tcPr>
          <w:p w14:paraId="7A866576" w14:textId="77777777" w:rsidR="00F2142D" w:rsidRPr="00E05D93" w:rsidRDefault="00F2142D" w:rsidP="006F6FF8">
            <w:pPr>
              <w:spacing w:after="0" w:line="240" w:lineRule="auto"/>
              <w:ind w:firstLine="0"/>
              <w:rPr>
                <w:color w:val="000000" w:themeColor="text1"/>
                <w:sz w:val="28"/>
              </w:rPr>
            </w:pPr>
            <w:r w:rsidRPr="00E05D93">
              <w:rPr>
                <w:color w:val="000000" w:themeColor="text1"/>
                <w:sz w:val="28"/>
              </w:rPr>
              <w:t>egyetemi docens</w:t>
            </w:r>
          </w:p>
        </w:tc>
      </w:tr>
      <w:tr w:rsidR="00F2142D" w:rsidRPr="00E05D93" w14:paraId="32DBFE92" w14:textId="77777777" w:rsidTr="0094134C">
        <w:tc>
          <w:tcPr>
            <w:tcW w:w="2376" w:type="dxa"/>
          </w:tcPr>
          <w:p w14:paraId="4AC99E56" w14:textId="77777777" w:rsidR="00F2142D" w:rsidRPr="00E05D93" w:rsidRDefault="00F2142D" w:rsidP="006F6FF8">
            <w:pPr>
              <w:spacing w:before="120" w:after="0" w:line="240" w:lineRule="auto"/>
              <w:rPr>
                <w:b/>
                <w:color w:val="000000" w:themeColor="text1"/>
                <w:sz w:val="28"/>
              </w:rPr>
            </w:pPr>
          </w:p>
        </w:tc>
        <w:tc>
          <w:tcPr>
            <w:tcW w:w="1985" w:type="dxa"/>
          </w:tcPr>
          <w:p w14:paraId="33CC2BD9" w14:textId="77777777" w:rsidR="00F2142D" w:rsidRPr="00E05D93" w:rsidRDefault="00F2142D" w:rsidP="006F6FF8">
            <w:pPr>
              <w:spacing w:before="120" w:after="0" w:line="240" w:lineRule="auto"/>
              <w:ind w:firstLine="0"/>
              <w:rPr>
                <w:color w:val="000000" w:themeColor="text1"/>
                <w:sz w:val="28"/>
              </w:rPr>
            </w:pPr>
          </w:p>
        </w:tc>
        <w:tc>
          <w:tcPr>
            <w:tcW w:w="4395" w:type="dxa"/>
          </w:tcPr>
          <w:p w14:paraId="3ABAFF2C" w14:textId="77777777" w:rsidR="00F2142D" w:rsidRPr="00E05D93" w:rsidRDefault="00F2142D" w:rsidP="006F6FF8">
            <w:pPr>
              <w:spacing w:before="120" w:after="0" w:line="240" w:lineRule="auto"/>
              <w:ind w:firstLine="0"/>
              <w:rPr>
                <w:b/>
                <w:color w:val="000000" w:themeColor="text1"/>
                <w:sz w:val="28"/>
              </w:rPr>
            </w:pPr>
            <w:r w:rsidRPr="00E05D93">
              <w:rPr>
                <w:b/>
                <w:color w:val="000000" w:themeColor="text1"/>
                <w:sz w:val="28"/>
              </w:rPr>
              <w:t xml:space="preserve">Dr. </w:t>
            </w:r>
            <w:proofErr w:type="spellStart"/>
            <w:r w:rsidRPr="00E05D93">
              <w:rPr>
                <w:b/>
                <w:color w:val="000000" w:themeColor="text1"/>
                <w:sz w:val="28"/>
              </w:rPr>
              <w:t>Vámossy</w:t>
            </w:r>
            <w:proofErr w:type="spellEnd"/>
            <w:r w:rsidRPr="00E05D93">
              <w:rPr>
                <w:b/>
                <w:color w:val="000000" w:themeColor="text1"/>
                <w:sz w:val="28"/>
              </w:rPr>
              <w:t xml:space="preserve"> Zoltán</w:t>
            </w:r>
          </w:p>
        </w:tc>
      </w:tr>
      <w:tr w:rsidR="00F2142D" w:rsidRPr="00E05D93" w14:paraId="4DA85771" w14:textId="77777777" w:rsidTr="0094134C">
        <w:tc>
          <w:tcPr>
            <w:tcW w:w="2376" w:type="dxa"/>
          </w:tcPr>
          <w:p w14:paraId="3CC1FABC" w14:textId="77777777" w:rsidR="00F2142D" w:rsidRPr="00E05D93" w:rsidRDefault="00F2142D" w:rsidP="006F6FF8">
            <w:pPr>
              <w:spacing w:after="0" w:line="240" w:lineRule="auto"/>
              <w:rPr>
                <w:b/>
                <w:color w:val="000000" w:themeColor="text1"/>
                <w:sz w:val="28"/>
              </w:rPr>
            </w:pPr>
          </w:p>
        </w:tc>
        <w:tc>
          <w:tcPr>
            <w:tcW w:w="1985" w:type="dxa"/>
          </w:tcPr>
          <w:p w14:paraId="78BCD403" w14:textId="77777777" w:rsidR="00F2142D" w:rsidRPr="00E05D93" w:rsidRDefault="00F2142D" w:rsidP="006F6FF8">
            <w:pPr>
              <w:spacing w:after="0" w:line="240" w:lineRule="auto"/>
              <w:ind w:firstLine="0"/>
              <w:rPr>
                <w:color w:val="000000" w:themeColor="text1"/>
                <w:sz w:val="28"/>
              </w:rPr>
            </w:pPr>
          </w:p>
        </w:tc>
        <w:tc>
          <w:tcPr>
            <w:tcW w:w="4395" w:type="dxa"/>
          </w:tcPr>
          <w:p w14:paraId="7F1E6F7F" w14:textId="77777777" w:rsidR="00F2142D" w:rsidRPr="00E05D93" w:rsidRDefault="00F2142D" w:rsidP="006F6FF8">
            <w:pPr>
              <w:spacing w:after="0" w:line="240" w:lineRule="auto"/>
              <w:ind w:firstLine="0"/>
              <w:rPr>
                <w:color w:val="000000" w:themeColor="text1"/>
                <w:sz w:val="28"/>
              </w:rPr>
            </w:pPr>
            <w:r w:rsidRPr="00E05D93">
              <w:rPr>
                <w:color w:val="000000" w:themeColor="text1"/>
                <w:sz w:val="28"/>
              </w:rPr>
              <w:t>egyetemi docens</w:t>
            </w:r>
          </w:p>
        </w:tc>
      </w:tr>
    </w:tbl>
    <w:p w14:paraId="4E2F7114" w14:textId="77777777" w:rsidR="00F2142D" w:rsidRPr="00E05D93" w:rsidRDefault="00F2142D" w:rsidP="00F2142D">
      <w:pPr>
        <w:rPr>
          <w:color w:val="000000" w:themeColor="text1"/>
        </w:rPr>
      </w:pPr>
    </w:p>
    <w:p w14:paraId="0D11DCBE" w14:textId="77777777" w:rsidR="00F2142D" w:rsidRPr="00E05D93" w:rsidRDefault="00F2142D" w:rsidP="00F2142D">
      <w:pPr>
        <w:rPr>
          <w:color w:val="000000" w:themeColor="text1"/>
        </w:rPr>
      </w:pPr>
    </w:p>
    <w:p w14:paraId="014E1BA6" w14:textId="77777777" w:rsidR="00F2142D" w:rsidRPr="00E05D93" w:rsidRDefault="00F2142D" w:rsidP="00F2142D">
      <w:pPr>
        <w:spacing w:after="240"/>
        <w:rPr>
          <w:color w:val="000000" w:themeColor="text1"/>
        </w:rPr>
      </w:pPr>
      <w:r w:rsidRPr="00E05D93">
        <w:rPr>
          <w:color w:val="000000" w:themeColor="text1"/>
        </w:rPr>
        <w:br w:type="page"/>
      </w:r>
    </w:p>
    <w:bookmarkStart w:id="0" w:name="_Toc385409413" w:displacedByCustomXml="next"/>
    <w:sdt>
      <w:sdtPr>
        <w:rPr>
          <w:b w:val="0"/>
          <w:bCs w:val="0"/>
          <w:kern w:val="0"/>
          <w:sz w:val="24"/>
          <w:szCs w:val="24"/>
        </w:rPr>
        <w:id w:val="-2097089867"/>
        <w:docPartObj>
          <w:docPartGallery w:val="Table of Contents"/>
          <w:docPartUnique/>
        </w:docPartObj>
      </w:sdtPr>
      <w:sdtContent>
        <w:p w14:paraId="2C8772BE" w14:textId="77777777" w:rsidR="00AF24CC" w:rsidRPr="00062C7B" w:rsidRDefault="00AF24CC" w:rsidP="00C65D87">
          <w:pPr>
            <w:pStyle w:val="Cmsor1"/>
          </w:pPr>
          <w:r w:rsidRPr="00062C7B">
            <w:t>Tartalom</w:t>
          </w:r>
          <w:r w:rsidR="00C65D87" w:rsidRPr="00062C7B">
            <w:t>jegyzék</w:t>
          </w:r>
          <w:bookmarkEnd w:id="0"/>
        </w:p>
        <w:p w14:paraId="6349A8C8" w14:textId="77777777" w:rsidR="006B6C31" w:rsidRDefault="004842F3">
          <w:pPr>
            <w:pStyle w:val="TJ1"/>
            <w:rPr>
              <w:rFonts w:asciiTheme="minorHAnsi" w:eastAsiaTheme="minorEastAsia" w:hAnsiTheme="minorHAnsi" w:cstheme="minorBidi"/>
              <w:noProof/>
              <w:sz w:val="22"/>
              <w:szCs w:val="22"/>
            </w:rPr>
          </w:pPr>
          <w:r>
            <w:fldChar w:fldCharType="begin"/>
          </w:r>
          <w:r w:rsidR="00AF24CC">
            <w:instrText xml:space="preserve"> TOC \o "1-3" \h \z \u </w:instrText>
          </w:r>
          <w:r>
            <w:fldChar w:fldCharType="separate"/>
          </w:r>
          <w:hyperlink w:anchor="_Toc385409413" w:history="1">
            <w:r w:rsidR="006B6C31" w:rsidRPr="00F358E5">
              <w:rPr>
                <w:rStyle w:val="Hiperhivatkozs"/>
                <w:noProof/>
              </w:rPr>
              <w:t>Tartalomjegyzék</w:t>
            </w:r>
            <w:r w:rsidR="006B6C31">
              <w:rPr>
                <w:noProof/>
                <w:webHidden/>
              </w:rPr>
              <w:tab/>
            </w:r>
            <w:r>
              <w:rPr>
                <w:noProof/>
                <w:webHidden/>
              </w:rPr>
              <w:fldChar w:fldCharType="begin"/>
            </w:r>
            <w:r w:rsidR="006B6C31">
              <w:rPr>
                <w:noProof/>
                <w:webHidden/>
              </w:rPr>
              <w:instrText xml:space="preserve"> PAGEREF _Toc385409413 \h </w:instrText>
            </w:r>
            <w:r>
              <w:rPr>
                <w:noProof/>
                <w:webHidden/>
              </w:rPr>
            </w:r>
            <w:r>
              <w:rPr>
                <w:noProof/>
                <w:webHidden/>
              </w:rPr>
              <w:fldChar w:fldCharType="separate"/>
            </w:r>
            <w:r w:rsidR="00791EF1">
              <w:rPr>
                <w:noProof/>
                <w:webHidden/>
              </w:rPr>
              <w:t>2</w:t>
            </w:r>
            <w:r>
              <w:rPr>
                <w:noProof/>
                <w:webHidden/>
              </w:rPr>
              <w:fldChar w:fldCharType="end"/>
            </w:r>
          </w:hyperlink>
        </w:p>
        <w:p w14:paraId="1BDCEA1F" w14:textId="77777777" w:rsidR="006B6C31" w:rsidRDefault="00D92F60">
          <w:pPr>
            <w:pStyle w:val="TJ1"/>
            <w:rPr>
              <w:rFonts w:asciiTheme="minorHAnsi" w:eastAsiaTheme="minorEastAsia" w:hAnsiTheme="minorHAnsi" w:cstheme="minorBidi"/>
              <w:noProof/>
              <w:sz w:val="22"/>
              <w:szCs w:val="22"/>
            </w:rPr>
          </w:pPr>
          <w:hyperlink w:anchor="_Toc385409414" w:history="1">
            <w:r w:rsidR="006B6C31" w:rsidRPr="00F358E5">
              <w:rPr>
                <w:rStyle w:val="Hiperhivatkozs"/>
                <w:noProof/>
              </w:rPr>
              <w:t>1. Rendszer célja</w:t>
            </w:r>
            <w:r w:rsidR="006B6C31">
              <w:rPr>
                <w:noProof/>
                <w:webHidden/>
              </w:rPr>
              <w:tab/>
            </w:r>
            <w:r w:rsidR="004842F3">
              <w:rPr>
                <w:noProof/>
                <w:webHidden/>
              </w:rPr>
              <w:fldChar w:fldCharType="begin"/>
            </w:r>
            <w:r w:rsidR="006B6C31">
              <w:rPr>
                <w:noProof/>
                <w:webHidden/>
              </w:rPr>
              <w:instrText xml:space="preserve"> PAGEREF _Toc385409414 \h </w:instrText>
            </w:r>
            <w:r w:rsidR="004842F3">
              <w:rPr>
                <w:noProof/>
                <w:webHidden/>
              </w:rPr>
            </w:r>
            <w:r w:rsidR="004842F3">
              <w:rPr>
                <w:noProof/>
                <w:webHidden/>
              </w:rPr>
              <w:fldChar w:fldCharType="separate"/>
            </w:r>
            <w:r w:rsidR="00791EF1">
              <w:rPr>
                <w:noProof/>
                <w:webHidden/>
              </w:rPr>
              <w:t>4</w:t>
            </w:r>
            <w:r w:rsidR="004842F3">
              <w:rPr>
                <w:noProof/>
                <w:webHidden/>
              </w:rPr>
              <w:fldChar w:fldCharType="end"/>
            </w:r>
          </w:hyperlink>
        </w:p>
        <w:p w14:paraId="050E60D0" w14:textId="77777777" w:rsidR="006B6C31" w:rsidRDefault="00D92F60">
          <w:pPr>
            <w:pStyle w:val="TJ2"/>
            <w:tabs>
              <w:tab w:val="right" w:leader="dot" w:pos="9062"/>
            </w:tabs>
            <w:rPr>
              <w:rFonts w:asciiTheme="minorHAnsi" w:eastAsiaTheme="minorEastAsia" w:hAnsiTheme="minorHAnsi" w:cstheme="minorBidi"/>
              <w:noProof/>
              <w:sz w:val="22"/>
              <w:szCs w:val="22"/>
            </w:rPr>
          </w:pPr>
          <w:hyperlink w:anchor="_Toc385409415" w:history="1">
            <w:r w:rsidR="006B6C31" w:rsidRPr="00F358E5">
              <w:rPr>
                <w:rStyle w:val="Hiperhivatkozs"/>
                <w:noProof/>
              </w:rPr>
              <w:t>1.1. Észlelők munkájának támogatása</w:t>
            </w:r>
            <w:r w:rsidR="006B6C31">
              <w:rPr>
                <w:noProof/>
                <w:webHidden/>
              </w:rPr>
              <w:tab/>
            </w:r>
            <w:r w:rsidR="004842F3">
              <w:rPr>
                <w:noProof/>
                <w:webHidden/>
              </w:rPr>
              <w:fldChar w:fldCharType="begin"/>
            </w:r>
            <w:r w:rsidR="006B6C31">
              <w:rPr>
                <w:noProof/>
                <w:webHidden/>
              </w:rPr>
              <w:instrText xml:space="preserve"> PAGEREF _Toc385409415 \h </w:instrText>
            </w:r>
            <w:r w:rsidR="004842F3">
              <w:rPr>
                <w:noProof/>
                <w:webHidden/>
              </w:rPr>
            </w:r>
            <w:r w:rsidR="004842F3">
              <w:rPr>
                <w:noProof/>
                <w:webHidden/>
              </w:rPr>
              <w:fldChar w:fldCharType="separate"/>
            </w:r>
            <w:r w:rsidR="00791EF1">
              <w:rPr>
                <w:noProof/>
                <w:webHidden/>
              </w:rPr>
              <w:t>4</w:t>
            </w:r>
            <w:r w:rsidR="004842F3">
              <w:rPr>
                <w:noProof/>
                <w:webHidden/>
              </w:rPr>
              <w:fldChar w:fldCharType="end"/>
            </w:r>
          </w:hyperlink>
        </w:p>
        <w:p w14:paraId="13A4ABDC" w14:textId="77777777" w:rsidR="006B6C31" w:rsidRDefault="00D92F60">
          <w:pPr>
            <w:pStyle w:val="TJ2"/>
            <w:tabs>
              <w:tab w:val="right" w:leader="dot" w:pos="9062"/>
            </w:tabs>
            <w:rPr>
              <w:rFonts w:asciiTheme="minorHAnsi" w:eastAsiaTheme="minorEastAsia" w:hAnsiTheme="minorHAnsi" w:cstheme="minorBidi"/>
              <w:noProof/>
              <w:sz w:val="22"/>
              <w:szCs w:val="22"/>
            </w:rPr>
          </w:pPr>
          <w:hyperlink w:anchor="_Toc385409416" w:history="1">
            <w:r w:rsidR="006B6C31" w:rsidRPr="00F358E5">
              <w:rPr>
                <w:rStyle w:val="Hiperhivatkozs"/>
                <w:noProof/>
              </w:rPr>
              <w:t>1.2. Működtetés kényszerfeltételek mellett</w:t>
            </w:r>
            <w:r w:rsidR="006B6C31">
              <w:rPr>
                <w:noProof/>
                <w:webHidden/>
              </w:rPr>
              <w:tab/>
            </w:r>
            <w:r w:rsidR="004842F3">
              <w:rPr>
                <w:noProof/>
                <w:webHidden/>
              </w:rPr>
              <w:fldChar w:fldCharType="begin"/>
            </w:r>
            <w:r w:rsidR="006B6C31">
              <w:rPr>
                <w:noProof/>
                <w:webHidden/>
              </w:rPr>
              <w:instrText xml:space="preserve"> PAGEREF _Toc385409416 \h </w:instrText>
            </w:r>
            <w:r w:rsidR="004842F3">
              <w:rPr>
                <w:noProof/>
                <w:webHidden/>
              </w:rPr>
            </w:r>
            <w:r w:rsidR="004842F3">
              <w:rPr>
                <w:noProof/>
                <w:webHidden/>
              </w:rPr>
              <w:fldChar w:fldCharType="separate"/>
            </w:r>
            <w:r w:rsidR="00791EF1">
              <w:rPr>
                <w:noProof/>
                <w:webHidden/>
              </w:rPr>
              <w:t>5</w:t>
            </w:r>
            <w:r w:rsidR="004842F3">
              <w:rPr>
                <w:noProof/>
                <w:webHidden/>
              </w:rPr>
              <w:fldChar w:fldCharType="end"/>
            </w:r>
          </w:hyperlink>
        </w:p>
        <w:p w14:paraId="2F61D56A" w14:textId="77777777" w:rsidR="006B6C31" w:rsidRDefault="00D92F60">
          <w:pPr>
            <w:pStyle w:val="TJ1"/>
            <w:rPr>
              <w:rFonts w:asciiTheme="minorHAnsi" w:eastAsiaTheme="minorEastAsia" w:hAnsiTheme="minorHAnsi" w:cstheme="minorBidi"/>
              <w:noProof/>
              <w:sz w:val="22"/>
              <w:szCs w:val="22"/>
            </w:rPr>
          </w:pPr>
          <w:hyperlink w:anchor="_Toc385409417" w:history="1">
            <w:r w:rsidR="006B6C31" w:rsidRPr="00F358E5">
              <w:rPr>
                <w:rStyle w:val="Hiperhivatkozs"/>
                <w:noProof/>
              </w:rPr>
              <w:t>2. Borultság vizsgálata és felhőtípusok osztályozása</w:t>
            </w:r>
            <w:r w:rsidR="006B6C31">
              <w:rPr>
                <w:noProof/>
                <w:webHidden/>
              </w:rPr>
              <w:tab/>
            </w:r>
            <w:r w:rsidR="004842F3">
              <w:rPr>
                <w:noProof/>
                <w:webHidden/>
              </w:rPr>
              <w:fldChar w:fldCharType="begin"/>
            </w:r>
            <w:r w:rsidR="006B6C31">
              <w:rPr>
                <w:noProof/>
                <w:webHidden/>
              </w:rPr>
              <w:instrText xml:space="preserve"> PAGEREF _Toc385409417 \h </w:instrText>
            </w:r>
            <w:r w:rsidR="004842F3">
              <w:rPr>
                <w:noProof/>
                <w:webHidden/>
              </w:rPr>
            </w:r>
            <w:r w:rsidR="004842F3">
              <w:rPr>
                <w:noProof/>
                <w:webHidden/>
              </w:rPr>
              <w:fldChar w:fldCharType="separate"/>
            </w:r>
            <w:r w:rsidR="00791EF1">
              <w:rPr>
                <w:noProof/>
                <w:webHidden/>
              </w:rPr>
              <w:t>6</w:t>
            </w:r>
            <w:r w:rsidR="004842F3">
              <w:rPr>
                <w:noProof/>
                <w:webHidden/>
              </w:rPr>
              <w:fldChar w:fldCharType="end"/>
            </w:r>
          </w:hyperlink>
        </w:p>
        <w:p w14:paraId="574509B7" w14:textId="77777777" w:rsidR="006B6C31" w:rsidRDefault="00D92F60">
          <w:pPr>
            <w:pStyle w:val="TJ2"/>
            <w:tabs>
              <w:tab w:val="right" w:leader="dot" w:pos="9062"/>
            </w:tabs>
            <w:rPr>
              <w:rFonts w:asciiTheme="minorHAnsi" w:eastAsiaTheme="minorEastAsia" w:hAnsiTheme="minorHAnsi" w:cstheme="minorBidi"/>
              <w:noProof/>
              <w:sz w:val="22"/>
              <w:szCs w:val="22"/>
            </w:rPr>
          </w:pPr>
          <w:hyperlink w:anchor="_Toc385409418" w:history="1">
            <w:r w:rsidR="006B6C31" w:rsidRPr="00F358E5">
              <w:rPr>
                <w:rStyle w:val="Hiperhivatkozs"/>
                <w:noProof/>
              </w:rPr>
              <w:t>2.1. Cél meghatározása</w:t>
            </w:r>
            <w:r w:rsidR="006B6C31">
              <w:rPr>
                <w:noProof/>
                <w:webHidden/>
              </w:rPr>
              <w:tab/>
            </w:r>
            <w:r w:rsidR="004842F3">
              <w:rPr>
                <w:noProof/>
                <w:webHidden/>
              </w:rPr>
              <w:fldChar w:fldCharType="begin"/>
            </w:r>
            <w:r w:rsidR="006B6C31">
              <w:rPr>
                <w:noProof/>
                <w:webHidden/>
              </w:rPr>
              <w:instrText xml:space="preserve"> PAGEREF _Toc385409418 \h </w:instrText>
            </w:r>
            <w:r w:rsidR="004842F3">
              <w:rPr>
                <w:noProof/>
                <w:webHidden/>
              </w:rPr>
            </w:r>
            <w:r w:rsidR="004842F3">
              <w:rPr>
                <w:noProof/>
                <w:webHidden/>
              </w:rPr>
              <w:fldChar w:fldCharType="separate"/>
            </w:r>
            <w:r w:rsidR="00791EF1">
              <w:rPr>
                <w:noProof/>
                <w:webHidden/>
              </w:rPr>
              <w:t>6</w:t>
            </w:r>
            <w:r w:rsidR="004842F3">
              <w:rPr>
                <w:noProof/>
                <w:webHidden/>
              </w:rPr>
              <w:fldChar w:fldCharType="end"/>
            </w:r>
          </w:hyperlink>
        </w:p>
        <w:p w14:paraId="0E9292E4" w14:textId="77777777" w:rsidR="006B6C31" w:rsidRDefault="00D92F60">
          <w:pPr>
            <w:pStyle w:val="TJ2"/>
            <w:tabs>
              <w:tab w:val="right" w:leader="dot" w:pos="9062"/>
            </w:tabs>
            <w:rPr>
              <w:rFonts w:asciiTheme="minorHAnsi" w:eastAsiaTheme="minorEastAsia" w:hAnsiTheme="minorHAnsi" w:cstheme="minorBidi"/>
              <w:noProof/>
              <w:sz w:val="22"/>
              <w:szCs w:val="22"/>
            </w:rPr>
          </w:pPr>
          <w:hyperlink w:anchor="_Toc385409419" w:history="1">
            <w:r w:rsidR="006B6C31" w:rsidRPr="00F358E5">
              <w:rPr>
                <w:rStyle w:val="Hiperhivatkozs"/>
                <w:noProof/>
              </w:rPr>
              <w:t>2.2. Felhők típusai és jellemzői</w:t>
            </w:r>
            <w:r w:rsidR="006B6C31">
              <w:rPr>
                <w:noProof/>
                <w:webHidden/>
              </w:rPr>
              <w:tab/>
            </w:r>
            <w:r w:rsidR="004842F3">
              <w:rPr>
                <w:noProof/>
                <w:webHidden/>
              </w:rPr>
              <w:fldChar w:fldCharType="begin"/>
            </w:r>
            <w:r w:rsidR="006B6C31">
              <w:rPr>
                <w:noProof/>
                <w:webHidden/>
              </w:rPr>
              <w:instrText xml:space="preserve"> PAGEREF _Toc385409419 \h </w:instrText>
            </w:r>
            <w:r w:rsidR="004842F3">
              <w:rPr>
                <w:noProof/>
                <w:webHidden/>
              </w:rPr>
            </w:r>
            <w:r w:rsidR="004842F3">
              <w:rPr>
                <w:noProof/>
                <w:webHidden/>
              </w:rPr>
              <w:fldChar w:fldCharType="separate"/>
            </w:r>
            <w:r w:rsidR="00791EF1">
              <w:rPr>
                <w:noProof/>
                <w:webHidden/>
              </w:rPr>
              <w:t>6</w:t>
            </w:r>
            <w:r w:rsidR="004842F3">
              <w:rPr>
                <w:noProof/>
                <w:webHidden/>
              </w:rPr>
              <w:fldChar w:fldCharType="end"/>
            </w:r>
          </w:hyperlink>
        </w:p>
        <w:p w14:paraId="2819ED67" w14:textId="77777777" w:rsidR="006B6C31" w:rsidRDefault="00D92F60">
          <w:pPr>
            <w:pStyle w:val="TJ2"/>
            <w:tabs>
              <w:tab w:val="right" w:leader="dot" w:pos="9062"/>
            </w:tabs>
            <w:rPr>
              <w:rFonts w:asciiTheme="minorHAnsi" w:eastAsiaTheme="minorEastAsia" w:hAnsiTheme="minorHAnsi" w:cstheme="minorBidi"/>
              <w:noProof/>
              <w:sz w:val="22"/>
              <w:szCs w:val="22"/>
            </w:rPr>
          </w:pPr>
          <w:hyperlink w:anchor="_Toc385409420" w:history="1">
            <w:r w:rsidR="006B6C31" w:rsidRPr="00F358E5">
              <w:rPr>
                <w:rStyle w:val="Hiperhivatkozs"/>
                <w:noProof/>
              </w:rPr>
              <w:t>2.3. Borultság vizsgálata hibrid küszöböléses algoritmussal</w:t>
            </w:r>
            <w:r w:rsidR="006B6C31">
              <w:rPr>
                <w:noProof/>
                <w:webHidden/>
              </w:rPr>
              <w:tab/>
            </w:r>
            <w:r w:rsidR="004842F3">
              <w:rPr>
                <w:noProof/>
                <w:webHidden/>
              </w:rPr>
              <w:fldChar w:fldCharType="begin"/>
            </w:r>
            <w:r w:rsidR="006B6C31">
              <w:rPr>
                <w:noProof/>
                <w:webHidden/>
              </w:rPr>
              <w:instrText xml:space="preserve"> PAGEREF _Toc385409420 \h </w:instrText>
            </w:r>
            <w:r w:rsidR="004842F3">
              <w:rPr>
                <w:noProof/>
                <w:webHidden/>
              </w:rPr>
            </w:r>
            <w:r w:rsidR="004842F3">
              <w:rPr>
                <w:noProof/>
                <w:webHidden/>
              </w:rPr>
              <w:fldChar w:fldCharType="separate"/>
            </w:r>
            <w:r w:rsidR="00791EF1">
              <w:rPr>
                <w:noProof/>
                <w:webHidden/>
              </w:rPr>
              <w:t>10</w:t>
            </w:r>
            <w:r w:rsidR="004842F3">
              <w:rPr>
                <w:noProof/>
                <w:webHidden/>
              </w:rPr>
              <w:fldChar w:fldCharType="end"/>
            </w:r>
          </w:hyperlink>
        </w:p>
        <w:p w14:paraId="05B54138" w14:textId="77777777" w:rsidR="006B6C31" w:rsidRDefault="00D92F60">
          <w:pPr>
            <w:pStyle w:val="TJ2"/>
            <w:tabs>
              <w:tab w:val="right" w:leader="dot" w:pos="9062"/>
            </w:tabs>
            <w:rPr>
              <w:rFonts w:asciiTheme="minorHAnsi" w:eastAsiaTheme="minorEastAsia" w:hAnsiTheme="minorHAnsi" w:cstheme="minorBidi"/>
              <w:noProof/>
              <w:sz w:val="22"/>
              <w:szCs w:val="22"/>
            </w:rPr>
          </w:pPr>
          <w:hyperlink w:anchor="_Toc385409421" w:history="1">
            <w:r w:rsidR="006B6C31" w:rsidRPr="00F358E5">
              <w:rPr>
                <w:rStyle w:val="Hiperhivatkozs"/>
                <w:noProof/>
              </w:rPr>
              <w:t>2.4. Borultság vizsgálata szaturáció méréssel</w:t>
            </w:r>
            <w:r w:rsidR="006B6C31">
              <w:rPr>
                <w:noProof/>
                <w:webHidden/>
              </w:rPr>
              <w:tab/>
            </w:r>
            <w:r w:rsidR="004842F3">
              <w:rPr>
                <w:noProof/>
                <w:webHidden/>
              </w:rPr>
              <w:fldChar w:fldCharType="begin"/>
            </w:r>
            <w:r w:rsidR="006B6C31">
              <w:rPr>
                <w:noProof/>
                <w:webHidden/>
              </w:rPr>
              <w:instrText xml:space="preserve"> PAGEREF _Toc385409421 \h </w:instrText>
            </w:r>
            <w:r w:rsidR="004842F3">
              <w:rPr>
                <w:noProof/>
                <w:webHidden/>
              </w:rPr>
            </w:r>
            <w:r w:rsidR="004842F3">
              <w:rPr>
                <w:noProof/>
                <w:webHidden/>
              </w:rPr>
              <w:fldChar w:fldCharType="separate"/>
            </w:r>
            <w:r w:rsidR="00791EF1">
              <w:rPr>
                <w:noProof/>
                <w:webHidden/>
              </w:rPr>
              <w:t>11</w:t>
            </w:r>
            <w:r w:rsidR="004842F3">
              <w:rPr>
                <w:noProof/>
                <w:webHidden/>
              </w:rPr>
              <w:fldChar w:fldCharType="end"/>
            </w:r>
          </w:hyperlink>
        </w:p>
        <w:p w14:paraId="1593A8AF" w14:textId="77777777" w:rsidR="006B6C31" w:rsidRDefault="00D92F60">
          <w:pPr>
            <w:pStyle w:val="TJ2"/>
            <w:tabs>
              <w:tab w:val="right" w:leader="dot" w:pos="9062"/>
            </w:tabs>
            <w:rPr>
              <w:rFonts w:asciiTheme="minorHAnsi" w:eastAsiaTheme="minorEastAsia" w:hAnsiTheme="minorHAnsi" w:cstheme="minorBidi"/>
              <w:noProof/>
              <w:sz w:val="22"/>
              <w:szCs w:val="22"/>
            </w:rPr>
          </w:pPr>
          <w:hyperlink w:anchor="_Toc385409422" w:history="1">
            <w:r w:rsidR="006B6C31" w:rsidRPr="00F358E5">
              <w:rPr>
                <w:rStyle w:val="Hiperhivatkozs"/>
                <w:noProof/>
              </w:rPr>
              <w:t>2.5. Felhők osztályozása képfeldolgozással</w:t>
            </w:r>
            <w:r w:rsidR="006B6C31">
              <w:rPr>
                <w:noProof/>
                <w:webHidden/>
              </w:rPr>
              <w:tab/>
            </w:r>
            <w:r w:rsidR="004842F3">
              <w:rPr>
                <w:noProof/>
                <w:webHidden/>
              </w:rPr>
              <w:fldChar w:fldCharType="begin"/>
            </w:r>
            <w:r w:rsidR="006B6C31">
              <w:rPr>
                <w:noProof/>
                <w:webHidden/>
              </w:rPr>
              <w:instrText xml:space="preserve"> PAGEREF _Toc385409422 \h </w:instrText>
            </w:r>
            <w:r w:rsidR="004842F3">
              <w:rPr>
                <w:noProof/>
                <w:webHidden/>
              </w:rPr>
            </w:r>
            <w:r w:rsidR="004842F3">
              <w:rPr>
                <w:noProof/>
                <w:webHidden/>
              </w:rPr>
              <w:fldChar w:fldCharType="separate"/>
            </w:r>
            <w:r w:rsidR="00791EF1">
              <w:rPr>
                <w:noProof/>
                <w:webHidden/>
              </w:rPr>
              <w:t>15</w:t>
            </w:r>
            <w:r w:rsidR="004842F3">
              <w:rPr>
                <w:noProof/>
                <w:webHidden/>
              </w:rPr>
              <w:fldChar w:fldCharType="end"/>
            </w:r>
          </w:hyperlink>
        </w:p>
        <w:p w14:paraId="5CBB02E9" w14:textId="77777777" w:rsidR="006B6C31" w:rsidRDefault="00D92F60">
          <w:pPr>
            <w:pStyle w:val="TJ2"/>
            <w:tabs>
              <w:tab w:val="right" w:leader="dot" w:pos="9062"/>
            </w:tabs>
            <w:rPr>
              <w:rFonts w:asciiTheme="minorHAnsi" w:eastAsiaTheme="minorEastAsia" w:hAnsiTheme="minorHAnsi" w:cstheme="minorBidi"/>
              <w:noProof/>
              <w:sz w:val="22"/>
              <w:szCs w:val="22"/>
            </w:rPr>
          </w:pPr>
          <w:hyperlink w:anchor="_Toc385409423" w:history="1">
            <w:r w:rsidR="006B6C31" w:rsidRPr="00F358E5">
              <w:rPr>
                <w:rStyle w:val="Hiperhivatkozs"/>
                <w:noProof/>
              </w:rPr>
              <w:t>2.6. Eredmények kiértékelése</w:t>
            </w:r>
            <w:r w:rsidR="006B6C31">
              <w:rPr>
                <w:noProof/>
                <w:webHidden/>
              </w:rPr>
              <w:tab/>
            </w:r>
            <w:r w:rsidR="004842F3">
              <w:rPr>
                <w:noProof/>
                <w:webHidden/>
              </w:rPr>
              <w:fldChar w:fldCharType="begin"/>
            </w:r>
            <w:r w:rsidR="006B6C31">
              <w:rPr>
                <w:noProof/>
                <w:webHidden/>
              </w:rPr>
              <w:instrText xml:space="preserve"> PAGEREF _Toc385409423 \h </w:instrText>
            </w:r>
            <w:r w:rsidR="004842F3">
              <w:rPr>
                <w:noProof/>
                <w:webHidden/>
              </w:rPr>
            </w:r>
            <w:r w:rsidR="004842F3">
              <w:rPr>
                <w:noProof/>
                <w:webHidden/>
              </w:rPr>
              <w:fldChar w:fldCharType="separate"/>
            </w:r>
            <w:r w:rsidR="00791EF1">
              <w:rPr>
                <w:noProof/>
                <w:webHidden/>
              </w:rPr>
              <w:t>16</w:t>
            </w:r>
            <w:r w:rsidR="004842F3">
              <w:rPr>
                <w:noProof/>
                <w:webHidden/>
              </w:rPr>
              <w:fldChar w:fldCharType="end"/>
            </w:r>
          </w:hyperlink>
        </w:p>
        <w:p w14:paraId="0D6B8D79" w14:textId="77777777" w:rsidR="006B6C31" w:rsidRDefault="00D92F60">
          <w:pPr>
            <w:pStyle w:val="TJ1"/>
            <w:rPr>
              <w:rFonts w:asciiTheme="minorHAnsi" w:eastAsiaTheme="minorEastAsia" w:hAnsiTheme="minorHAnsi" w:cstheme="minorBidi"/>
              <w:noProof/>
              <w:sz w:val="22"/>
              <w:szCs w:val="22"/>
            </w:rPr>
          </w:pPr>
          <w:hyperlink w:anchor="_Toc385409424" w:history="1">
            <w:r w:rsidR="006B6C31" w:rsidRPr="00F358E5">
              <w:rPr>
                <w:rStyle w:val="Hiperhivatkozs"/>
                <w:noProof/>
              </w:rPr>
              <w:t>3. Magassági szélirány meghatározása</w:t>
            </w:r>
            <w:r w:rsidR="006B6C31">
              <w:rPr>
                <w:noProof/>
                <w:webHidden/>
              </w:rPr>
              <w:tab/>
            </w:r>
            <w:r w:rsidR="004842F3">
              <w:rPr>
                <w:noProof/>
                <w:webHidden/>
              </w:rPr>
              <w:fldChar w:fldCharType="begin"/>
            </w:r>
            <w:r w:rsidR="006B6C31">
              <w:rPr>
                <w:noProof/>
                <w:webHidden/>
              </w:rPr>
              <w:instrText xml:space="preserve"> PAGEREF _Toc385409424 \h </w:instrText>
            </w:r>
            <w:r w:rsidR="004842F3">
              <w:rPr>
                <w:noProof/>
                <w:webHidden/>
              </w:rPr>
            </w:r>
            <w:r w:rsidR="004842F3">
              <w:rPr>
                <w:noProof/>
                <w:webHidden/>
              </w:rPr>
              <w:fldChar w:fldCharType="separate"/>
            </w:r>
            <w:r w:rsidR="00791EF1">
              <w:rPr>
                <w:noProof/>
                <w:webHidden/>
              </w:rPr>
              <w:t>20</w:t>
            </w:r>
            <w:r w:rsidR="004842F3">
              <w:rPr>
                <w:noProof/>
                <w:webHidden/>
              </w:rPr>
              <w:fldChar w:fldCharType="end"/>
            </w:r>
          </w:hyperlink>
        </w:p>
        <w:p w14:paraId="721F12DA" w14:textId="77777777" w:rsidR="006B6C31" w:rsidRDefault="00D92F60">
          <w:pPr>
            <w:pStyle w:val="TJ2"/>
            <w:tabs>
              <w:tab w:val="right" w:leader="dot" w:pos="9062"/>
            </w:tabs>
            <w:rPr>
              <w:rFonts w:asciiTheme="minorHAnsi" w:eastAsiaTheme="minorEastAsia" w:hAnsiTheme="minorHAnsi" w:cstheme="minorBidi"/>
              <w:noProof/>
              <w:sz w:val="22"/>
              <w:szCs w:val="22"/>
            </w:rPr>
          </w:pPr>
          <w:hyperlink w:anchor="_Toc385409425" w:history="1">
            <w:r w:rsidR="006B6C31" w:rsidRPr="00F358E5">
              <w:rPr>
                <w:rStyle w:val="Hiperhivatkozs"/>
                <w:noProof/>
              </w:rPr>
              <w:t>3.1. Cél meghatározása</w:t>
            </w:r>
            <w:r w:rsidR="006B6C31">
              <w:rPr>
                <w:noProof/>
                <w:webHidden/>
              </w:rPr>
              <w:tab/>
            </w:r>
            <w:r w:rsidR="004842F3">
              <w:rPr>
                <w:noProof/>
                <w:webHidden/>
              </w:rPr>
              <w:fldChar w:fldCharType="begin"/>
            </w:r>
            <w:r w:rsidR="006B6C31">
              <w:rPr>
                <w:noProof/>
                <w:webHidden/>
              </w:rPr>
              <w:instrText xml:space="preserve"> PAGEREF _Toc385409425 \h </w:instrText>
            </w:r>
            <w:r w:rsidR="004842F3">
              <w:rPr>
                <w:noProof/>
                <w:webHidden/>
              </w:rPr>
            </w:r>
            <w:r w:rsidR="004842F3">
              <w:rPr>
                <w:noProof/>
                <w:webHidden/>
              </w:rPr>
              <w:fldChar w:fldCharType="separate"/>
            </w:r>
            <w:r w:rsidR="00791EF1">
              <w:rPr>
                <w:noProof/>
                <w:webHidden/>
              </w:rPr>
              <w:t>20</w:t>
            </w:r>
            <w:r w:rsidR="004842F3">
              <w:rPr>
                <w:noProof/>
                <w:webHidden/>
              </w:rPr>
              <w:fldChar w:fldCharType="end"/>
            </w:r>
          </w:hyperlink>
        </w:p>
        <w:p w14:paraId="2D23225E" w14:textId="77777777" w:rsidR="006B6C31" w:rsidRDefault="00D92F60">
          <w:pPr>
            <w:pStyle w:val="TJ2"/>
            <w:tabs>
              <w:tab w:val="right" w:leader="dot" w:pos="9062"/>
            </w:tabs>
            <w:rPr>
              <w:rFonts w:asciiTheme="minorHAnsi" w:eastAsiaTheme="minorEastAsia" w:hAnsiTheme="minorHAnsi" w:cstheme="minorBidi"/>
              <w:noProof/>
              <w:sz w:val="22"/>
              <w:szCs w:val="22"/>
            </w:rPr>
          </w:pPr>
          <w:hyperlink w:anchor="_Toc385409426" w:history="1">
            <w:r w:rsidR="006B6C31" w:rsidRPr="00F358E5">
              <w:rPr>
                <w:rStyle w:val="Hiperhivatkozs"/>
                <w:noProof/>
              </w:rPr>
              <w:t>3.2. Előfeldolgozás</w:t>
            </w:r>
            <w:r w:rsidR="006B6C31">
              <w:rPr>
                <w:noProof/>
                <w:webHidden/>
              </w:rPr>
              <w:tab/>
            </w:r>
            <w:r w:rsidR="004842F3">
              <w:rPr>
                <w:noProof/>
                <w:webHidden/>
              </w:rPr>
              <w:fldChar w:fldCharType="begin"/>
            </w:r>
            <w:r w:rsidR="006B6C31">
              <w:rPr>
                <w:noProof/>
                <w:webHidden/>
              </w:rPr>
              <w:instrText xml:space="preserve"> PAGEREF _Toc385409426 \h </w:instrText>
            </w:r>
            <w:r w:rsidR="004842F3">
              <w:rPr>
                <w:noProof/>
                <w:webHidden/>
              </w:rPr>
            </w:r>
            <w:r w:rsidR="004842F3">
              <w:rPr>
                <w:noProof/>
                <w:webHidden/>
              </w:rPr>
              <w:fldChar w:fldCharType="separate"/>
            </w:r>
            <w:r w:rsidR="00791EF1">
              <w:rPr>
                <w:noProof/>
                <w:webHidden/>
              </w:rPr>
              <w:t>21</w:t>
            </w:r>
            <w:r w:rsidR="004842F3">
              <w:rPr>
                <w:noProof/>
                <w:webHidden/>
              </w:rPr>
              <w:fldChar w:fldCharType="end"/>
            </w:r>
          </w:hyperlink>
        </w:p>
        <w:p w14:paraId="37EA3CA7" w14:textId="77777777" w:rsidR="006B6C31" w:rsidRDefault="00D92F60">
          <w:pPr>
            <w:pStyle w:val="TJ3"/>
            <w:tabs>
              <w:tab w:val="right" w:leader="dot" w:pos="9062"/>
            </w:tabs>
            <w:rPr>
              <w:rFonts w:asciiTheme="minorHAnsi" w:eastAsiaTheme="minorEastAsia" w:hAnsiTheme="minorHAnsi" w:cstheme="minorBidi"/>
              <w:noProof/>
              <w:sz w:val="22"/>
              <w:szCs w:val="22"/>
            </w:rPr>
          </w:pPr>
          <w:hyperlink w:anchor="_Toc385409427" w:history="1">
            <w:r w:rsidR="006B6C31" w:rsidRPr="00F358E5">
              <w:rPr>
                <w:rStyle w:val="Hiperhivatkozs"/>
                <w:noProof/>
              </w:rPr>
              <w:t>3.2.1. Probléma meghatározása</w:t>
            </w:r>
            <w:r w:rsidR="006B6C31">
              <w:rPr>
                <w:noProof/>
                <w:webHidden/>
              </w:rPr>
              <w:tab/>
            </w:r>
            <w:r w:rsidR="004842F3">
              <w:rPr>
                <w:noProof/>
                <w:webHidden/>
              </w:rPr>
              <w:fldChar w:fldCharType="begin"/>
            </w:r>
            <w:r w:rsidR="006B6C31">
              <w:rPr>
                <w:noProof/>
                <w:webHidden/>
              </w:rPr>
              <w:instrText xml:space="preserve"> PAGEREF _Toc385409427 \h </w:instrText>
            </w:r>
            <w:r w:rsidR="004842F3">
              <w:rPr>
                <w:noProof/>
                <w:webHidden/>
              </w:rPr>
            </w:r>
            <w:r w:rsidR="004842F3">
              <w:rPr>
                <w:noProof/>
                <w:webHidden/>
              </w:rPr>
              <w:fldChar w:fldCharType="separate"/>
            </w:r>
            <w:r w:rsidR="00791EF1">
              <w:rPr>
                <w:noProof/>
                <w:webHidden/>
              </w:rPr>
              <w:t>21</w:t>
            </w:r>
            <w:r w:rsidR="004842F3">
              <w:rPr>
                <w:noProof/>
                <w:webHidden/>
              </w:rPr>
              <w:fldChar w:fldCharType="end"/>
            </w:r>
          </w:hyperlink>
        </w:p>
        <w:p w14:paraId="3025979A" w14:textId="77777777" w:rsidR="006B6C31" w:rsidRDefault="00D92F60">
          <w:pPr>
            <w:pStyle w:val="TJ3"/>
            <w:tabs>
              <w:tab w:val="right" w:leader="dot" w:pos="9062"/>
            </w:tabs>
            <w:rPr>
              <w:rFonts w:asciiTheme="minorHAnsi" w:eastAsiaTheme="minorEastAsia" w:hAnsiTheme="minorHAnsi" w:cstheme="minorBidi"/>
              <w:noProof/>
              <w:sz w:val="22"/>
              <w:szCs w:val="22"/>
            </w:rPr>
          </w:pPr>
          <w:hyperlink w:anchor="_Toc385409428" w:history="1">
            <w:r w:rsidR="006B6C31" w:rsidRPr="00F358E5">
              <w:rPr>
                <w:rStyle w:val="Hiperhivatkozs"/>
                <w:noProof/>
              </w:rPr>
              <w:t>3.2.2. Gauss simítás</w:t>
            </w:r>
            <w:r w:rsidR="006B6C31">
              <w:rPr>
                <w:noProof/>
                <w:webHidden/>
              </w:rPr>
              <w:tab/>
            </w:r>
            <w:r w:rsidR="004842F3">
              <w:rPr>
                <w:noProof/>
                <w:webHidden/>
              </w:rPr>
              <w:fldChar w:fldCharType="begin"/>
            </w:r>
            <w:r w:rsidR="006B6C31">
              <w:rPr>
                <w:noProof/>
                <w:webHidden/>
              </w:rPr>
              <w:instrText xml:space="preserve"> PAGEREF _Toc385409428 \h </w:instrText>
            </w:r>
            <w:r w:rsidR="004842F3">
              <w:rPr>
                <w:noProof/>
                <w:webHidden/>
              </w:rPr>
            </w:r>
            <w:r w:rsidR="004842F3">
              <w:rPr>
                <w:noProof/>
                <w:webHidden/>
              </w:rPr>
              <w:fldChar w:fldCharType="separate"/>
            </w:r>
            <w:r w:rsidR="00791EF1">
              <w:rPr>
                <w:noProof/>
                <w:webHidden/>
              </w:rPr>
              <w:t>21</w:t>
            </w:r>
            <w:r w:rsidR="004842F3">
              <w:rPr>
                <w:noProof/>
                <w:webHidden/>
              </w:rPr>
              <w:fldChar w:fldCharType="end"/>
            </w:r>
          </w:hyperlink>
        </w:p>
        <w:p w14:paraId="2D35CCFB" w14:textId="77777777" w:rsidR="006B6C31" w:rsidRDefault="00D92F60">
          <w:pPr>
            <w:pStyle w:val="TJ3"/>
            <w:tabs>
              <w:tab w:val="right" w:leader="dot" w:pos="9062"/>
            </w:tabs>
            <w:rPr>
              <w:rFonts w:asciiTheme="minorHAnsi" w:eastAsiaTheme="minorEastAsia" w:hAnsiTheme="minorHAnsi" w:cstheme="minorBidi"/>
              <w:noProof/>
              <w:sz w:val="22"/>
              <w:szCs w:val="22"/>
            </w:rPr>
          </w:pPr>
          <w:hyperlink w:anchor="_Toc385409429" w:history="1">
            <w:r w:rsidR="006B6C31" w:rsidRPr="00F358E5">
              <w:rPr>
                <w:rStyle w:val="Hiperhivatkozs"/>
                <w:noProof/>
              </w:rPr>
              <w:t>3.2.3. A Piramis módszer – felbontás hierarchiák</w:t>
            </w:r>
            <w:r w:rsidR="006B6C31">
              <w:rPr>
                <w:noProof/>
                <w:webHidden/>
              </w:rPr>
              <w:tab/>
            </w:r>
            <w:r w:rsidR="004842F3">
              <w:rPr>
                <w:noProof/>
                <w:webHidden/>
              </w:rPr>
              <w:fldChar w:fldCharType="begin"/>
            </w:r>
            <w:r w:rsidR="006B6C31">
              <w:rPr>
                <w:noProof/>
                <w:webHidden/>
              </w:rPr>
              <w:instrText xml:space="preserve"> PAGEREF _Toc385409429 \h </w:instrText>
            </w:r>
            <w:r w:rsidR="004842F3">
              <w:rPr>
                <w:noProof/>
                <w:webHidden/>
              </w:rPr>
            </w:r>
            <w:r w:rsidR="004842F3">
              <w:rPr>
                <w:noProof/>
                <w:webHidden/>
              </w:rPr>
              <w:fldChar w:fldCharType="separate"/>
            </w:r>
            <w:r w:rsidR="00791EF1">
              <w:rPr>
                <w:noProof/>
                <w:webHidden/>
              </w:rPr>
              <w:t>22</w:t>
            </w:r>
            <w:r w:rsidR="004842F3">
              <w:rPr>
                <w:noProof/>
                <w:webHidden/>
              </w:rPr>
              <w:fldChar w:fldCharType="end"/>
            </w:r>
          </w:hyperlink>
        </w:p>
        <w:p w14:paraId="04059174" w14:textId="77777777" w:rsidR="006B6C31" w:rsidRDefault="00D92F60">
          <w:pPr>
            <w:pStyle w:val="TJ2"/>
            <w:tabs>
              <w:tab w:val="right" w:leader="dot" w:pos="9062"/>
            </w:tabs>
            <w:rPr>
              <w:rFonts w:asciiTheme="minorHAnsi" w:eastAsiaTheme="minorEastAsia" w:hAnsiTheme="minorHAnsi" w:cstheme="minorBidi"/>
              <w:noProof/>
              <w:sz w:val="22"/>
              <w:szCs w:val="22"/>
            </w:rPr>
          </w:pPr>
          <w:hyperlink w:anchor="_Toc385409430" w:history="1">
            <w:r w:rsidR="006B6C31" w:rsidRPr="00F358E5">
              <w:rPr>
                <w:rStyle w:val="Hiperhivatkozs"/>
                <w:noProof/>
              </w:rPr>
              <w:t>3.3. Jellemző pontok detektálása</w:t>
            </w:r>
            <w:r w:rsidR="006B6C31">
              <w:rPr>
                <w:noProof/>
                <w:webHidden/>
              </w:rPr>
              <w:tab/>
            </w:r>
            <w:r w:rsidR="004842F3">
              <w:rPr>
                <w:noProof/>
                <w:webHidden/>
              </w:rPr>
              <w:fldChar w:fldCharType="begin"/>
            </w:r>
            <w:r w:rsidR="006B6C31">
              <w:rPr>
                <w:noProof/>
                <w:webHidden/>
              </w:rPr>
              <w:instrText xml:space="preserve"> PAGEREF _Toc385409430 \h </w:instrText>
            </w:r>
            <w:r w:rsidR="004842F3">
              <w:rPr>
                <w:noProof/>
                <w:webHidden/>
              </w:rPr>
            </w:r>
            <w:r w:rsidR="004842F3">
              <w:rPr>
                <w:noProof/>
                <w:webHidden/>
              </w:rPr>
              <w:fldChar w:fldCharType="separate"/>
            </w:r>
            <w:r w:rsidR="00791EF1">
              <w:rPr>
                <w:noProof/>
                <w:webHidden/>
              </w:rPr>
              <w:t>23</w:t>
            </w:r>
            <w:r w:rsidR="004842F3">
              <w:rPr>
                <w:noProof/>
                <w:webHidden/>
              </w:rPr>
              <w:fldChar w:fldCharType="end"/>
            </w:r>
          </w:hyperlink>
        </w:p>
        <w:p w14:paraId="64A9C191" w14:textId="77777777" w:rsidR="006B6C31" w:rsidRDefault="00D92F60">
          <w:pPr>
            <w:pStyle w:val="TJ3"/>
            <w:tabs>
              <w:tab w:val="right" w:leader="dot" w:pos="9062"/>
            </w:tabs>
            <w:rPr>
              <w:rFonts w:asciiTheme="minorHAnsi" w:eastAsiaTheme="minorEastAsia" w:hAnsiTheme="minorHAnsi" w:cstheme="minorBidi"/>
              <w:noProof/>
              <w:sz w:val="22"/>
              <w:szCs w:val="22"/>
            </w:rPr>
          </w:pPr>
          <w:hyperlink w:anchor="_Toc385409431" w:history="1">
            <w:r w:rsidR="006B6C31" w:rsidRPr="00F358E5">
              <w:rPr>
                <w:rStyle w:val="Hiperhivatkozs"/>
                <w:noProof/>
              </w:rPr>
              <w:t>3.3.1. Jellemző pontok</w:t>
            </w:r>
            <w:r w:rsidR="006B6C31">
              <w:rPr>
                <w:noProof/>
                <w:webHidden/>
              </w:rPr>
              <w:tab/>
            </w:r>
            <w:r w:rsidR="004842F3">
              <w:rPr>
                <w:noProof/>
                <w:webHidden/>
              </w:rPr>
              <w:fldChar w:fldCharType="begin"/>
            </w:r>
            <w:r w:rsidR="006B6C31">
              <w:rPr>
                <w:noProof/>
                <w:webHidden/>
              </w:rPr>
              <w:instrText xml:space="preserve"> PAGEREF _Toc385409431 \h </w:instrText>
            </w:r>
            <w:r w:rsidR="004842F3">
              <w:rPr>
                <w:noProof/>
                <w:webHidden/>
              </w:rPr>
            </w:r>
            <w:r w:rsidR="004842F3">
              <w:rPr>
                <w:noProof/>
                <w:webHidden/>
              </w:rPr>
              <w:fldChar w:fldCharType="separate"/>
            </w:r>
            <w:r w:rsidR="00791EF1">
              <w:rPr>
                <w:noProof/>
                <w:webHidden/>
              </w:rPr>
              <w:t>23</w:t>
            </w:r>
            <w:r w:rsidR="004842F3">
              <w:rPr>
                <w:noProof/>
                <w:webHidden/>
              </w:rPr>
              <w:fldChar w:fldCharType="end"/>
            </w:r>
          </w:hyperlink>
        </w:p>
        <w:p w14:paraId="5F73BAE1" w14:textId="77777777" w:rsidR="006B6C31" w:rsidRDefault="00D92F60">
          <w:pPr>
            <w:pStyle w:val="TJ3"/>
            <w:tabs>
              <w:tab w:val="right" w:leader="dot" w:pos="9062"/>
            </w:tabs>
            <w:rPr>
              <w:rFonts w:asciiTheme="minorHAnsi" w:eastAsiaTheme="minorEastAsia" w:hAnsiTheme="minorHAnsi" w:cstheme="minorBidi"/>
              <w:noProof/>
              <w:sz w:val="22"/>
              <w:szCs w:val="22"/>
            </w:rPr>
          </w:pPr>
          <w:hyperlink w:anchor="_Toc385409432" w:history="1">
            <w:r w:rsidR="006B6C31" w:rsidRPr="00F358E5">
              <w:rPr>
                <w:rStyle w:val="Hiperhivatkozs"/>
                <w:noProof/>
              </w:rPr>
              <w:t>3.3.2. Sarokpontok megkeresése</w:t>
            </w:r>
            <w:r w:rsidR="006B6C31">
              <w:rPr>
                <w:noProof/>
                <w:webHidden/>
              </w:rPr>
              <w:tab/>
            </w:r>
            <w:r w:rsidR="004842F3">
              <w:rPr>
                <w:noProof/>
                <w:webHidden/>
              </w:rPr>
              <w:fldChar w:fldCharType="begin"/>
            </w:r>
            <w:r w:rsidR="006B6C31">
              <w:rPr>
                <w:noProof/>
                <w:webHidden/>
              </w:rPr>
              <w:instrText xml:space="preserve"> PAGEREF _Toc385409432 \h </w:instrText>
            </w:r>
            <w:r w:rsidR="004842F3">
              <w:rPr>
                <w:noProof/>
                <w:webHidden/>
              </w:rPr>
            </w:r>
            <w:r w:rsidR="004842F3">
              <w:rPr>
                <w:noProof/>
                <w:webHidden/>
              </w:rPr>
              <w:fldChar w:fldCharType="separate"/>
            </w:r>
            <w:r w:rsidR="00791EF1">
              <w:rPr>
                <w:noProof/>
                <w:webHidden/>
              </w:rPr>
              <w:t>23</w:t>
            </w:r>
            <w:r w:rsidR="004842F3">
              <w:rPr>
                <w:noProof/>
                <w:webHidden/>
              </w:rPr>
              <w:fldChar w:fldCharType="end"/>
            </w:r>
          </w:hyperlink>
        </w:p>
        <w:p w14:paraId="75D53675" w14:textId="77777777" w:rsidR="006B6C31" w:rsidRDefault="00D92F60">
          <w:pPr>
            <w:pStyle w:val="TJ2"/>
            <w:tabs>
              <w:tab w:val="right" w:leader="dot" w:pos="9062"/>
            </w:tabs>
            <w:rPr>
              <w:rFonts w:asciiTheme="minorHAnsi" w:eastAsiaTheme="minorEastAsia" w:hAnsiTheme="minorHAnsi" w:cstheme="minorBidi"/>
              <w:noProof/>
              <w:sz w:val="22"/>
              <w:szCs w:val="22"/>
            </w:rPr>
          </w:pPr>
          <w:hyperlink w:anchor="_Toc385409433" w:history="1">
            <w:r w:rsidR="006B6C31" w:rsidRPr="00F358E5">
              <w:rPr>
                <w:rStyle w:val="Hiperhivatkozs"/>
                <w:noProof/>
              </w:rPr>
              <w:t>3.4. A felhők elmozdulásának meghatározása</w:t>
            </w:r>
            <w:r w:rsidR="006B6C31">
              <w:rPr>
                <w:noProof/>
                <w:webHidden/>
              </w:rPr>
              <w:tab/>
            </w:r>
            <w:r w:rsidR="004842F3">
              <w:rPr>
                <w:noProof/>
                <w:webHidden/>
              </w:rPr>
              <w:fldChar w:fldCharType="begin"/>
            </w:r>
            <w:r w:rsidR="006B6C31">
              <w:rPr>
                <w:noProof/>
                <w:webHidden/>
              </w:rPr>
              <w:instrText xml:space="preserve"> PAGEREF _Toc385409433 \h </w:instrText>
            </w:r>
            <w:r w:rsidR="004842F3">
              <w:rPr>
                <w:noProof/>
                <w:webHidden/>
              </w:rPr>
            </w:r>
            <w:r w:rsidR="004842F3">
              <w:rPr>
                <w:noProof/>
                <w:webHidden/>
              </w:rPr>
              <w:fldChar w:fldCharType="separate"/>
            </w:r>
            <w:r w:rsidR="00791EF1">
              <w:rPr>
                <w:noProof/>
                <w:webHidden/>
              </w:rPr>
              <w:t>24</w:t>
            </w:r>
            <w:r w:rsidR="004842F3">
              <w:rPr>
                <w:noProof/>
                <w:webHidden/>
              </w:rPr>
              <w:fldChar w:fldCharType="end"/>
            </w:r>
          </w:hyperlink>
        </w:p>
        <w:p w14:paraId="0F9715DA" w14:textId="77777777" w:rsidR="006B6C31" w:rsidRDefault="00D92F60">
          <w:pPr>
            <w:pStyle w:val="TJ3"/>
            <w:tabs>
              <w:tab w:val="right" w:leader="dot" w:pos="9062"/>
            </w:tabs>
            <w:rPr>
              <w:rFonts w:asciiTheme="minorHAnsi" w:eastAsiaTheme="minorEastAsia" w:hAnsiTheme="minorHAnsi" w:cstheme="minorBidi"/>
              <w:noProof/>
              <w:sz w:val="22"/>
              <w:szCs w:val="22"/>
            </w:rPr>
          </w:pPr>
          <w:hyperlink w:anchor="_Toc385409434" w:history="1">
            <w:r w:rsidR="006B6C31" w:rsidRPr="00F358E5">
              <w:rPr>
                <w:rStyle w:val="Hiperhivatkozs"/>
                <w:noProof/>
              </w:rPr>
              <w:t>3.4.1. Az optikai áramlás</w:t>
            </w:r>
            <w:r w:rsidR="006B6C31">
              <w:rPr>
                <w:noProof/>
                <w:webHidden/>
              </w:rPr>
              <w:tab/>
            </w:r>
            <w:r w:rsidR="004842F3">
              <w:rPr>
                <w:noProof/>
                <w:webHidden/>
              </w:rPr>
              <w:fldChar w:fldCharType="begin"/>
            </w:r>
            <w:r w:rsidR="006B6C31">
              <w:rPr>
                <w:noProof/>
                <w:webHidden/>
              </w:rPr>
              <w:instrText xml:space="preserve"> PAGEREF _Toc385409434 \h </w:instrText>
            </w:r>
            <w:r w:rsidR="004842F3">
              <w:rPr>
                <w:noProof/>
                <w:webHidden/>
              </w:rPr>
            </w:r>
            <w:r w:rsidR="004842F3">
              <w:rPr>
                <w:noProof/>
                <w:webHidden/>
              </w:rPr>
              <w:fldChar w:fldCharType="separate"/>
            </w:r>
            <w:r w:rsidR="00791EF1">
              <w:rPr>
                <w:noProof/>
                <w:webHidden/>
              </w:rPr>
              <w:t>24</w:t>
            </w:r>
            <w:r w:rsidR="004842F3">
              <w:rPr>
                <w:noProof/>
                <w:webHidden/>
              </w:rPr>
              <w:fldChar w:fldCharType="end"/>
            </w:r>
          </w:hyperlink>
        </w:p>
        <w:p w14:paraId="322DFCAD" w14:textId="77777777" w:rsidR="006B6C31" w:rsidRDefault="00D92F60">
          <w:pPr>
            <w:pStyle w:val="TJ3"/>
            <w:tabs>
              <w:tab w:val="right" w:leader="dot" w:pos="9062"/>
            </w:tabs>
            <w:rPr>
              <w:rFonts w:asciiTheme="minorHAnsi" w:eastAsiaTheme="minorEastAsia" w:hAnsiTheme="minorHAnsi" w:cstheme="minorBidi"/>
              <w:noProof/>
              <w:sz w:val="22"/>
              <w:szCs w:val="22"/>
            </w:rPr>
          </w:pPr>
          <w:hyperlink w:anchor="_Toc385409435" w:history="1">
            <w:r w:rsidR="006B6C31" w:rsidRPr="00F358E5">
              <w:rPr>
                <w:rStyle w:val="Hiperhivatkozs"/>
                <w:noProof/>
              </w:rPr>
              <w:t>3.4.2. Az elmozdulás azonosítása</w:t>
            </w:r>
            <w:r w:rsidR="006B6C31">
              <w:rPr>
                <w:noProof/>
                <w:webHidden/>
              </w:rPr>
              <w:tab/>
            </w:r>
            <w:r w:rsidR="004842F3">
              <w:rPr>
                <w:noProof/>
                <w:webHidden/>
              </w:rPr>
              <w:fldChar w:fldCharType="begin"/>
            </w:r>
            <w:r w:rsidR="006B6C31">
              <w:rPr>
                <w:noProof/>
                <w:webHidden/>
              </w:rPr>
              <w:instrText xml:space="preserve"> PAGEREF _Toc385409435 \h </w:instrText>
            </w:r>
            <w:r w:rsidR="004842F3">
              <w:rPr>
                <w:noProof/>
                <w:webHidden/>
              </w:rPr>
            </w:r>
            <w:r w:rsidR="004842F3">
              <w:rPr>
                <w:noProof/>
                <w:webHidden/>
              </w:rPr>
              <w:fldChar w:fldCharType="separate"/>
            </w:r>
            <w:r w:rsidR="00791EF1">
              <w:rPr>
                <w:noProof/>
                <w:webHidden/>
              </w:rPr>
              <w:t>24</w:t>
            </w:r>
            <w:r w:rsidR="004842F3">
              <w:rPr>
                <w:noProof/>
                <w:webHidden/>
              </w:rPr>
              <w:fldChar w:fldCharType="end"/>
            </w:r>
          </w:hyperlink>
        </w:p>
        <w:p w14:paraId="29434055" w14:textId="77777777" w:rsidR="006B6C31" w:rsidRDefault="00D92F60">
          <w:pPr>
            <w:pStyle w:val="TJ2"/>
            <w:tabs>
              <w:tab w:val="right" w:leader="dot" w:pos="9062"/>
            </w:tabs>
            <w:rPr>
              <w:rFonts w:asciiTheme="minorHAnsi" w:eastAsiaTheme="minorEastAsia" w:hAnsiTheme="minorHAnsi" w:cstheme="minorBidi"/>
              <w:noProof/>
              <w:sz w:val="22"/>
              <w:szCs w:val="22"/>
            </w:rPr>
          </w:pPr>
          <w:hyperlink w:anchor="_Toc385409436" w:history="1">
            <w:r w:rsidR="006B6C31" w:rsidRPr="00F358E5">
              <w:rPr>
                <w:rStyle w:val="Hiperhivatkozs"/>
                <w:noProof/>
              </w:rPr>
              <w:t>3.5. Eredmények kiértékelése</w:t>
            </w:r>
            <w:r w:rsidR="006B6C31">
              <w:rPr>
                <w:noProof/>
                <w:webHidden/>
              </w:rPr>
              <w:tab/>
            </w:r>
            <w:r w:rsidR="004842F3">
              <w:rPr>
                <w:noProof/>
                <w:webHidden/>
              </w:rPr>
              <w:fldChar w:fldCharType="begin"/>
            </w:r>
            <w:r w:rsidR="006B6C31">
              <w:rPr>
                <w:noProof/>
                <w:webHidden/>
              </w:rPr>
              <w:instrText xml:space="preserve"> PAGEREF _Toc385409436 \h </w:instrText>
            </w:r>
            <w:r w:rsidR="004842F3">
              <w:rPr>
                <w:noProof/>
                <w:webHidden/>
              </w:rPr>
            </w:r>
            <w:r w:rsidR="004842F3">
              <w:rPr>
                <w:noProof/>
                <w:webHidden/>
              </w:rPr>
              <w:fldChar w:fldCharType="separate"/>
            </w:r>
            <w:r w:rsidR="00791EF1">
              <w:rPr>
                <w:noProof/>
                <w:webHidden/>
              </w:rPr>
              <w:t>28</w:t>
            </w:r>
            <w:r w:rsidR="004842F3">
              <w:rPr>
                <w:noProof/>
                <w:webHidden/>
              </w:rPr>
              <w:fldChar w:fldCharType="end"/>
            </w:r>
          </w:hyperlink>
        </w:p>
        <w:p w14:paraId="1407BB4C" w14:textId="77777777" w:rsidR="006B6C31" w:rsidRDefault="00D92F60">
          <w:pPr>
            <w:pStyle w:val="TJ1"/>
            <w:rPr>
              <w:rFonts w:asciiTheme="minorHAnsi" w:eastAsiaTheme="minorEastAsia" w:hAnsiTheme="minorHAnsi" w:cstheme="minorBidi"/>
              <w:noProof/>
              <w:sz w:val="22"/>
              <w:szCs w:val="22"/>
            </w:rPr>
          </w:pPr>
          <w:hyperlink w:anchor="_Toc385409437" w:history="1">
            <w:r w:rsidR="006B6C31" w:rsidRPr="00F358E5">
              <w:rPr>
                <w:rStyle w:val="Hiperhivatkozs"/>
                <w:noProof/>
                <w:highlight w:val="white"/>
              </w:rPr>
              <w:t>4. Esőzés kezdetének és befejeződésének megállapítása</w:t>
            </w:r>
            <w:r w:rsidR="006B6C31">
              <w:rPr>
                <w:noProof/>
                <w:webHidden/>
              </w:rPr>
              <w:tab/>
            </w:r>
            <w:r w:rsidR="004842F3">
              <w:rPr>
                <w:noProof/>
                <w:webHidden/>
              </w:rPr>
              <w:fldChar w:fldCharType="begin"/>
            </w:r>
            <w:r w:rsidR="006B6C31">
              <w:rPr>
                <w:noProof/>
                <w:webHidden/>
              </w:rPr>
              <w:instrText xml:space="preserve"> PAGEREF _Toc385409437 \h </w:instrText>
            </w:r>
            <w:r w:rsidR="004842F3">
              <w:rPr>
                <w:noProof/>
                <w:webHidden/>
              </w:rPr>
            </w:r>
            <w:r w:rsidR="004842F3">
              <w:rPr>
                <w:noProof/>
                <w:webHidden/>
              </w:rPr>
              <w:fldChar w:fldCharType="separate"/>
            </w:r>
            <w:r w:rsidR="00791EF1">
              <w:rPr>
                <w:noProof/>
                <w:webHidden/>
              </w:rPr>
              <w:t>29</w:t>
            </w:r>
            <w:r w:rsidR="004842F3">
              <w:rPr>
                <w:noProof/>
                <w:webHidden/>
              </w:rPr>
              <w:fldChar w:fldCharType="end"/>
            </w:r>
          </w:hyperlink>
        </w:p>
        <w:p w14:paraId="07A911DA" w14:textId="77777777" w:rsidR="006B6C31" w:rsidRDefault="00D92F60">
          <w:pPr>
            <w:pStyle w:val="TJ2"/>
            <w:tabs>
              <w:tab w:val="right" w:leader="dot" w:pos="9062"/>
            </w:tabs>
            <w:rPr>
              <w:rFonts w:asciiTheme="minorHAnsi" w:eastAsiaTheme="minorEastAsia" w:hAnsiTheme="minorHAnsi" w:cstheme="minorBidi"/>
              <w:noProof/>
              <w:sz w:val="22"/>
              <w:szCs w:val="22"/>
            </w:rPr>
          </w:pPr>
          <w:hyperlink w:anchor="_Toc385409438" w:history="1">
            <w:r w:rsidR="006B6C31" w:rsidRPr="00F358E5">
              <w:rPr>
                <w:rStyle w:val="Hiperhivatkozs"/>
                <w:noProof/>
                <w:highlight w:val="white"/>
              </w:rPr>
              <w:t>4.1. Cél meghatározása</w:t>
            </w:r>
            <w:r w:rsidR="006B6C31">
              <w:rPr>
                <w:noProof/>
                <w:webHidden/>
              </w:rPr>
              <w:tab/>
            </w:r>
            <w:r w:rsidR="004842F3">
              <w:rPr>
                <w:noProof/>
                <w:webHidden/>
              </w:rPr>
              <w:fldChar w:fldCharType="begin"/>
            </w:r>
            <w:r w:rsidR="006B6C31">
              <w:rPr>
                <w:noProof/>
                <w:webHidden/>
              </w:rPr>
              <w:instrText xml:space="preserve"> PAGEREF _Toc385409438 \h </w:instrText>
            </w:r>
            <w:r w:rsidR="004842F3">
              <w:rPr>
                <w:noProof/>
                <w:webHidden/>
              </w:rPr>
            </w:r>
            <w:r w:rsidR="004842F3">
              <w:rPr>
                <w:noProof/>
                <w:webHidden/>
              </w:rPr>
              <w:fldChar w:fldCharType="separate"/>
            </w:r>
            <w:r w:rsidR="00791EF1">
              <w:rPr>
                <w:noProof/>
                <w:webHidden/>
              </w:rPr>
              <w:t>29</w:t>
            </w:r>
            <w:r w:rsidR="004842F3">
              <w:rPr>
                <w:noProof/>
                <w:webHidden/>
              </w:rPr>
              <w:fldChar w:fldCharType="end"/>
            </w:r>
          </w:hyperlink>
        </w:p>
        <w:p w14:paraId="7C1E975B" w14:textId="77777777" w:rsidR="006B6C31" w:rsidRDefault="00D92F60">
          <w:pPr>
            <w:pStyle w:val="TJ2"/>
            <w:tabs>
              <w:tab w:val="right" w:leader="dot" w:pos="9062"/>
            </w:tabs>
            <w:rPr>
              <w:rFonts w:asciiTheme="minorHAnsi" w:eastAsiaTheme="minorEastAsia" w:hAnsiTheme="minorHAnsi" w:cstheme="minorBidi"/>
              <w:noProof/>
              <w:sz w:val="22"/>
              <w:szCs w:val="22"/>
            </w:rPr>
          </w:pPr>
          <w:hyperlink w:anchor="_Toc385409439" w:history="1">
            <w:r w:rsidR="006B6C31" w:rsidRPr="00F358E5">
              <w:rPr>
                <w:rStyle w:val="Hiperhivatkozs"/>
                <w:noProof/>
                <w:highlight w:val="white"/>
              </w:rPr>
              <w:t>4.2. Esőcseppek fizikai jellemzői</w:t>
            </w:r>
            <w:r w:rsidR="006B6C31">
              <w:rPr>
                <w:noProof/>
                <w:webHidden/>
              </w:rPr>
              <w:tab/>
            </w:r>
            <w:r w:rsidR="004842F3">
              <w:rPr>
                <w:noProof/>
                <w:webHidden/>
              </w:rPr>
              <w:fldChar w:fldCharType="begin"/>
            </w:r>
            <w:r w:rsidR="006B6C31">
              <w:rPr>
                <w:noProof/>
                <w:webHidden/>
              </w:rPr>
              <w:instrText xml:space="preserve"> PAGEREF _Toc385409439 \h </w:instrText>
            </w:r>
            <w:r w:rsidR="004842F3">
              <w:rPr>
                <w:noProof/>
                <w:webHidden/>
              </w:rPr>
            </w:r>
            <w:r w:rsidR="004842F3">
              <w:rPr>
                <w:noProof/>
                <w:webHidden/>
              </w:rPr>
              <w:fldChar w:fldCharType="separate"/>
            </w:r>
            <w:r w:rsidR="00791EF1">
              <w:rPr>
                <w:noProof/>
                <w:webHidden/>
              </w:rPr>
              <w:t>29</w:t>
            </w:r>
            <w:r w:rsidR="004842F3">
              <w:rPr>
                <w:noProof/>
                <w:webHidden/>
              </w:rPr>
              <w:fldChar w:fldCharType="end"/>
            </w:r>
          </w:hyperlink>
        </w:p>
        <w:p w14:paraId="3CA182FB" w14:textId="77777777" w:rsidR="006B6C31" w:rsidRDefault="00D92F60">
          <w:pPr>
            <w:pStyle w:val="TJ2"/>
            <w:tabs>
              <w:tab w:val="right" w:leader="dot" w:pos="9062"/>
            </w:tabs>
            <w:rPr>
              <w:rFonts w:asciiTheme="minorHAnsi" w:eastAsiaTheme="minorEastAsia" w:hAnsiTheme="minorHAnsi" w:cstheme="minorBidi"/>
              <w:noProof/>
              <w:sz w:val="22"/>
              <w:szCs w:val="22"/>
            </w:rPr>
          </w:pPr>
          <w:hyperlink w:anchor="_Toc385409440" w:history="1">
            <w:r w:rsidR="006B6C31" w:rsidRPr="00F358E5">
              <w:rPr>
                <w:rStyle w:val="Hiperhivatkozs"/>
                <w:noProof/>
                <w:highlight w:val="white"/>
              </w:rPr>
              <w:t xml:space="preserve">4.3. </w:t>
            </w:r>
            <w:r w:rsidR="006B6C31" w:rsidRPr="00F358E5">
              <w:rPr>
                <w:rStyle w:val="Hiperhivatkozs"/>
                <w:noProof/>
              </w:rPr>
              <w:t>Lehetőségek eső detektálására</w:t>
            </w:r>
            <w:r w:rsidR="006B6C31">
              <w:rPr>
                <w:noProof/>
                <w:webHidden/>
              </w:rPr>
              <w:tab/>
            </w:r>
            <w:r w:rsidR="004842F3">
              <w:rPr>
                <w:noProof/>
                <w:webHidden/>
              </w:rPr>
              <w:fldChar w:fldCharType="begin"/>
            </w:r>
            <w:r w:rsidR="006B6C31">
              <w:rPr>
                <w:noProof/>
                <w:webHidden/>
              </w:rPr>
              <w:instrText xml:space="preserve"> PAGEREF _Toc385409440 \h </w:instrText>
            </w:r>
            <w:r w:rsidR="004842F3">
              <w:rPr>
                <w:noProof/>
                <w:webHidden/>
              </w:rPr>
            </w:r>
            <w:r w:rsidR="004842F3">
              <w:rPr>
                <w:noProof/>
                <w:webHidden/>
              </w:rPr>
              <w:fldChar w:fldCharType="separate"/>
            </w:r>
            <w:r w:rsidR="00791EF1">
              <w:rPr>
                <w:noProof/>
                <w:webHidden/>
              </w:rPr>
              <w:t>30</w:t>
            </w:r>
            <w:r w:rsidR="004842F3">
              <w:rPr>
                <w:noProof/>
                <w:webHidden/>
              </w:rPr>
              <w:fldChar w:fldCharType="end"/>
            </w:r>
          </w:hyperlink>
        </w:p>
        <w:p w14:paraId="1B2ABA04" w14:textId="77777777" w:rsidR="006B6C31" w:rsidRDefault="00D92F60">
          <w:pPr>
            <w:pStyle w:val="TJ3"/>
            <w:tabs>
              <w:tab w:val="right" w:leader="dot" w:pos="9062"/>
            </w:tabs>
            <w:rPr>
              <w:rFonts w:asciiTheme="minorHAnsi" w:eastAsiaTheme="minorEastAsia" w:hAnsiTheme="minorHAnsi" w:cstheme="minorBidi"/>
              <w:noProof/>
              <w:sz w:val="22"/>
              <w:szCs w:val="22"/>
            </w:rPr>
          </w:pPr>
          <w:hyperlink w:anchor="_Toc385409441" w:history="1">
            <w:r w:rsidR="006B6C31" w:rsidRPr="00F358E5">
              <w:rPr>
                <w:rStyle w:val="Hiperhivatkozs"/>
                <w:noProof/>
                <w:highlight w:val="white"/>
              </w:rPr>
              <w:t>4.3.1. Esővonalak detektálása hisztogram vizsgálattal mozgókép sorozaton</w:t>
            </w:r>
            <w:r w:rsidR="006B6C31">
              <w:rPr>
                <w:noProof/>
                <w:webHidden/>
              </w:rPr>
              <w:tab/>
            </w:r>
            <w:r w:rsidR="004842F3">
              <w:rPr>
                <w:noProof/>
                <w:webHidden/>
              </w:rPr>
              <w:fldChar w:fldCharType="begin"/>
            </w:r>
            <w:r w:rsidR="006B6C31">
              <w:rPr>
                <w:noProof/>
                <w:webHidden/>
              </w:rPr>
              <w:instrText xml:space="preserve"> PAGEREF _Toc385409441 \h </w:instrText>
            </w:r>
            <w:r w:rsidR="004842F3">
              <w:rPr>
                <w:noProof/>
                <w:webHidden/>
              </w:rPr>
            </w:r>
            <w:r w:rsidR="004842F3">
              <w:rPr>
                <w:noProof/>
                <w:webHidden/>
              </w:rPr>
              <w:fldChar w:fldCharType="separate"/>
            </w:r>
            <w:r w:rsidR="00791EF1">
              <w:rPr>
                <w:noProof/>
                <w:webHidden/>
              </w:rPr>
              <w:t>30</w:t>
            </w:r>
            <w:r w:rsidR="004842F3">
              <w:rPr>
                <w:noProof/>
                <w:webHidden/>
              </w:rPr>
              <w:fldChar w:fldCharType="end"/>
            </w:r>
          </w:hyperlink>
        </w:p>
        <w:p w14:paraId="512EF555" w14:textId="77777777" w:rsidR="006B6C31" w:rsidRDefault="00D92F60">
          <w:pPr>
            <w:pStyle w:val="TJ3"/>
            <w:tabs>
              <w:tab w:val="right" w:leader="dot" w:pos="9062"/>
            </w:tabs>
            <w:rPr>
              <w:rFonts w:asciiTheme="minorHAnsi" w:eastAsiaTheme="minorEastAsia" w:hAnsiTheme="minorHAnsi" w:cstheme="minorBidi"/>
              <w:noProof/>
              <w:sz w:val="22"/>
              <w:szCs w:val="22"/>
            </w:rPr>
          </w:pPr>
          <w:hyperlink w:anchor="_Toc385409442" w:history="1">
            <w:r w:rsidR="006B6C31" w:rsidRPr="00F358E5">
              <w:rPr>
                <w:rStyle w:val="Hiperhivatkozs"/>
                <w:noProof/>
                <w:highlight w:val="white"/>
              </w:rPr>
              <w:t>4.3.2. Esőcseppek felismerése gépjármű szélvédőjén</w:t>
            </w:r>
            <w:r w:rsidR="006B6C31">
              <w:rPr>
                <w:noProof/>
                <w:webHidden/>
              </w:rPr>
              <w:tab/>
            </w:r>
            <w:r w:rsidR="004842F3">
              <w:rPr>
                <w:noProof/>
                <w:webHidden/>
              </w:rPr>
              <w:fldChar w:fldCharType="begin"/>
            </w:r>
            <w:r w:rsidR="006B6C31">
              <w:rPr>
                <w:noProof/>
                <w:webHidden/>
              </w:rPr>
              <w:instrText xml:space="preserve"> PAGEREF _Toc385409442 \h </w:instrText>
            </w:r>
            <w:r w:rsidR="004842F3">
              <w:rPr>
                <w:noProof/>
                <w:webHidden/>
              </w:rPr>
            </w:r>
            <w:r w:rsidR="004842F3">
              <w:rPr>
                <w:noProof/>
                <w:webHidden/>
              </w:rPr>
              <w:fldChar w:fldCharType="separate"/>
            </w:r>
            <w:r w:rsidR="00791EF1">
              <w:rPr>
                <w:noProof/>
                <w:webHidden/>
              </w:rPr>
              <w:t>31</w:t>
            </w:r>
            <w:r w:rsidR="004842F3">
              <w:rPr>
                <w:noProof/>
                <w:webHidden/>
              </w:rPr>
              <w:fldChar w:fldCharType="end"/>
            </w:r>
          </w:hyperlink>
        </w:p>
        <w:p w14:paraId="11869B78" w14:textId="77777777" w:rsidR="006B6C31" w:rsidRDefault="00D92F60">
          <w:pPr>
            <w:pStyle w:val="TJ2"/>
            <w:tabs>
              <w:tab w:val="right" w:leader="dot" w:pos="9062"/>
            </w:tabs>
            <w:rPr>
              <w:rFonts w:asciiTheme="minorHAnsi" w:eastAsiaTheme="minorEastAsia" w:hAnsiTheme="minorHAnsi" w:cstheme="minorBidi"/>
              <w:noProof/>
              <w:sz w:val="22"/>
              <w:szCs w:val="22"/>
            </w:rPr>
          </w:pPr>
          <w:hyperlink w:anchor="_Toc385409443" w:history="1">
            <w:r w:rsidR="006B6C31" w:rsidRPr="00F358E5">
              <w:rPr>
                <w:rStyle w:val="Hiperhivatkozs"/>
                <w:noProof/>
                <w:highlight w:val="white"/>
              </w:rPr>
              <w:t>4.4. Esőcseppek detektálásának folyamata üvegbúrán</w:t>
            </w:r>
            <w:r w:rsidR="006B6C31">
              <w:rPr>
                <w:noProof/>
                <w:webHidden/>
              </w:rPr>
              <w:tab/>
            </w:r>
            <w:r w:rsidR="004842F3">
              <w:rPr>
                <w:noProof/>
                <w:webHidden/>
              </w:rPr>
              <w:fldChar w:fldCharType="begin"/>
            </w:r>
            <w:r w:rsidR="006B6C31">
              <w:rPr>
                <w:noProof/>
                <w:webHidden/>
              </w:rPr>
              <w:instrText xml:space="preserve"> PAGEREF _Toc385409443 \h </w:instrText>
            </w:r>
            <w:r w:rsidR="004842F3">
              <w:rPr>
                <w:noProof/>
                <w:webHidden/>
              </w:rPr>
            </w:r>
            <w:r w:rsidR="004842F3">
              <w:rPr>
                <w:noProof/>
                <w:webHidden/>
              </w:rPr>
              <w:fldChar w:fldCharType="separate"/>
            </w:r>
            <w:r w:rsidR="00791EF1">
              <w:rPr>
                <w:noProof/>
                <w:webHidden/>
              </w:rPr>
              <w:t>32</w:t>
            </w:r>
            <w:r w:rsidR="004842F3">
              <w:rPr>
                <w:noProof/>
                <w:webHidden/>
              </w:rPr>
              <w:fldChar w:fldCharType="end"/>
            </w:r>
          </w:hyperlink>
        </w:p>
        <w:p w14:paraId="7406F90C" w14:textId="77777777" w:rsidR="006B6C31" w:rsidRDefault="00D92F60">
          <w:pPr>
            <w:pStyle w:val="TJ3"/>
            <w:tabs>
              <w:tab w:val="right" w:leader="dot" w:pos="9062"/>
            </w:tabs>
            <w:rPr>
              <w:rFonts w:asciiTheme="minorHAnsi" w:eastAsiaTheme="minorEastAsia" w:hAnsiTheme="minorHAnsi" w:cstheme="minorBidi"/>
              <w:noProof/>
              <w:sz w:val="22"/>
              <w:szCs w:val="22"/>
            </w:rPr>
          </w:pPr>
          <w:hyperlink w:anchor="_Toc385409444" w:history="1">
            <w:r w:rsidR="006B6C31" w:rsidRPr="00F358E5">
              <w:rPr>
                <w:rStyle w:val="Hiperhivatkozs"/>
                <w:noProof/>
                <w:highlight w:val="white"/>
              </w:rPr>
              <w:t>4.4.1. Előfeldolgozás a jól elkülöníthető cseppek detektálásához</w:t>
            </w:r>
            <w:r w:rsidR="006B6C31">
              <w:rPr>
                <w:noProof/>
                <w:webHidden/>
              </w:rPr>
              <w:tab/>
            </w:r>
            <w:r w:rsidR="004842F3">
              <w:rPr>
                <w:noProof/>
                <w:webHidden/>
              </w:rPr>
              <w:fldChar w:fldCharType="begin"/>
            </w:r>
            <w:r w:rsidR="006B6C31">
              <w:rPr>
                <w:noProof/>
                <w:webHidden/>
              </w:rPr>
              <w:instrText xml:space="preserve"> PAGEREF _Toc385409444 \h </w:instrText>
            </w:r>
            <w:r w:rsidR="004842F3">
              <w:rPr>
                <w:noProof/>
                <w:webHidden/>
              </w:rPr>
            </w:r>
            <w:r w:rsidR="004842F3">
              <w:rPr>
                <w:noProof/>
                <w:webHidden/>
              </w:rPr>
              <w:fldChar w:fldCharType="separate"/>
            </w:r>
            <w:r w:rsidR="00791EF1">
              <w:rPr>
                <w:noProof/>
                <w:webHidden/>
              </w:rPr>
              <w:t>32</w:t>
            </w:r>
            <w:r w:rsidR="004842F3">
              <w:rPr>
                <w:noProof/>
                <w:webHidden/>
              </w:rPr>
              <w:fldChar w:fldCharType="end"/>
            </w:r>
          </w:hyperlink>
        </w:p>
        <w:p w14:paraId="4A8D32E0" w14:textId="77777777" w:rsidR="006B6C31" w:rsidRDefault="00D92F60">
          <w:pPr>
            <w:pStyle w:val="TJ3"/>
            <w:tabs>
              <w:tab w:val="right" w:leader="dot" w:pos="9062"/>
            </w:tabs>
            <w:rPr>
              <w:rFonts w:asciiTheme="minorHAnsi" w:eastAsiaTheme="minorEastAsia" w:hAnsiTheme="minorHAnsi" w:cstheme="minorBidi"/>
              <w:noProof/>
              <w:sz w:val="22"/>
              <w:szCs w:val="22"/>
            </w:rPr>
          </w:pPr>
          <w:hyperlink w:anchor="_Toc385409445" w:history="1">
            <w:r w:rsidR="006B6C31" w:rsidRPr="00F358E5">
              <w:rPr>
                <w:rStyle w:val="Hiperhivatkozs"/>
                <w:noProof/>
                <w:highlight w:val="white"/>
              </w:rPr>
              <w:t xml:space="preserve">4.4.2. Előfeldolgozás </w:t>
            </w:r>
            <w:r w:rsidR="006B6C31" w:rsidRPr="00F358E5">
              <w:rPr>
                <w:rStyle w:val="Hiperhivatkozs"/>
                <w:noProof/>
              </w:rPr>
              <w:t>morfológiai műveletek alkalmazásával</w:t>
            </w:r>
            <w:r w:rsidR="006B6C31">
              <w:rPr>
                <w:noProof/>
                <w:webHidden/>
              </w:rPr>
              <w:tab/>
            </w:r>
            <w:r w:rsidR="004842F3">
              <w:rPr>
                <w:noProof/>
                <w:webHidden/>
              </w:rPr>
              <w:fldChar w:fldCharType="begin"/>
            </w:r>
            <w:r w:rsidR="006B6C31">
              <w:rPr>
                <w:noProof/>
                <w:webHidden/>
              </w:rPr>
              <w:instrText xml:space="preserve"> PAGEREF _Toc385409445 \h </w:instrText>
            </w:r>
            <w:r w:rsidR="004842F3">
              <w:rPr>
                <w:noProof/>
                <w:webHidden/>
              </w:rPr>
            </w:r>
            <w:r w:rsidR="004842F3">
              <w:rPr>
                <w:noProof/>
                <w:webHidden/>
              </w:rPr>
              <w:fldChar w:fldCharType="separate"/>
            </w:r>
            <w:r w:rsidR="00791EF1">
              <w:rPr>
                <w:noProof/>
                <w:webHidden/>
              </w:rPr>
              <w:t>33</w:t>
            </w:r>
            <w:r w:rsidR="004842F3">
              <w:rPr>
                <w:noProof/>
                <w:webHidden/>
              </w:rPr>
              <w:fldChar w:fldCharType="end"/>
            </w:r>
          </w:hyperlink>
        </w:p>
        <w:p w14:paraId="25E59C69" w14:textId="77777777" w:rsidR="006B6C31" w:rsidRDefault="00D92F60">
          <w:pPr>
            <w:pStyle w:val="TJ3"/>
            <w:tabs>
              <w:tab w:val="right" w:leader="dot" w:pos="9062"/>
            </w:tabs>
            <w:rPr>
              <w:rFonts w:asciiTheme="minorHAnsi" w:eastAsiaTheme="minorEastAsia" w:hAnsiTheme="minorHAnsi" w:cstheme="minorBidi"/>
              <w:noProof/>
              <w:sz w:val="22"/>
              <w:szCs w:val="22"/>
            </w:rPr>
          </w:pPr>
          <w:hyperlink w:anchor="_Toc385409446" w:history="1">
            <w:r w:rsidR="006B6C31" w:rsidRPr="00F358E5">
              <w:rPr>
                <w:rStyle w:val="Hiperhivatkozs"/>
                <w:noProof/>
                <w:highlight w:val="white"/>
              </w:rPr>
              <w:t>4.4.3. Esőcseppek felismerése hibrid szegmentáló algoritmussal</w:t>
            </w:r>
            <w:r w:rsidR="006B6C31">
              <w:rPr>
                <w:noProof/>
                <w:webHidden/>
              </w:rPr>
              <w:tab/>
            </w:r>
            <w:r w:rsidR="004842F3">
              <w:rPr>
                <w:noProof/>
                <w:webHidden/>
              </w:rPr>
              <w:fldChar w:fldCharType="begin"/>
            </w:r>
            <w:r w:rsidR="006B6C31">
              <w:rPr>
                <w:noProof/>
                <w:webHidden/>
              </w:rPr>
              <w:instrText xml:space="preserve"> PAGEREF _Toc385409446 \h </w:instrText>
            </w:r>
            <w:r w:rsidR="004842F3">
              <w:rPr>
                <w:noProof/>
                <w:webHidden/>
              </w:rPr>
            </w:r>
            <w:r w:rsidR="004842F3">
              <w:rPr>
                <w:noProof/>
                <w:webHidden/>
              </w:rPr>
              <w:fldChar w:fldCharType="separate"/>
            </w:r>
            <w:r w:rsidR="00791EF1">
              <w:rPr>
                <w:noProof/>
                <w:webHidden/>
              </w:rPr>
              <w:t>33</w:t>
            </w:r>
            <w:r w:rsidR="004842F3">
              <w:rPr>
                <w:noProof/>
                <w:webHidden/>
              </w:rPr>
              <w:fldChar w:fldCharType="end"/>
            </w:r>
          </w:hyperlink>
        </w:p>
        <w:p w14:paraId="74AE243C" w14:textId="77777777" w:rsidR="006B6C31" w:rsidRDefault="00D92F60">
          <w:pPr>
            <w:pStyle w:val="TJ2"/>
            <w:tabs>
              <w:tab w:val="right" w:leader="dot" w:pos="9062"/>
            </w:tabs>
            <w:rPr>
              <w:rFonts w:asciiTheme="minorHAnsi" w:eastAsiaTheme="minorEastAsia" w:hAnsiTheme="minorHAnsi" w:cstheme="minorBidi"/>
              <w:noProof/>
              <w:sz w:val="22"/>
              <w:szCs w:val="22"/>
            </w:rPr>
          </w:pPr>
          <w:hyperlink w:anchor="_Toc385409447" w:history="1">
            <w:r w:rsidR="006B6C31" w:rsidRPr="00F358E5">
              <w:rPr>
                <w:rStyle w:val="Hiperhivatkozs"/>
                <w:noProof/>
                <w:highlight w:val="white"/>
              </w:rPr>
              <w:t>4.5. Kezdeti és befejeződési időpont becslése</w:t>
            </w:r>
            <w:r w:rsidR="006B6C31">
              <w:rPr>
                <w:noProof/>
                <w:webHidden/>
              </w:rPr>
              <w:tab/>
            </w:r>
            <w:r w:rsidR="004842F3">
              <w:rPr>
                <w:noProof/>
                <w:webHidden/>
              </w:rPr>
              <w:fldChar w:fldCharType="begin"/>
            </w:r>
            <w:r w:rsidR="006B6C31">
              <w:rPr>
                <w:noProof/>
                <w:webHidden/>
              </w:rPr>
              <w:instrText xml:space="preserve"> PAGEREF _Toc385409447 \h </w:instrText>
            </w:r>
            <w:r w:rsidR="004842F3">
              <w:rPr>
                <w:noProof/>
                <w:webHidden/>
              </w:rPr>
            </w:r>
            <w:r w:rsidR="004842F3">
              <w:rPr>
                <w:noProof/>
                <w:webHidden/>
              </w:rPr>
              <w:fldChar w:fldCharType="separate"/>
            </w:r>
            <w:r w:rsidR="00791EF1">
              <w:rPr>
                <w:noProof/>
                <w:webHidden/>
              </w:rPr>
              <w:t>34</w:t>
            </w:r>
            <w:r w:rsidR="004842F3">
              <w:rPr>
                <w:noProof/>
                <w:webHidden/>
              </w:rPr>
              <w:fldChar w:fldCharType="end"/>
            </w:r>
          </w:hyperlink>
        </w:p>
        <w:p w14:paraId="57B1058F" w14:textId="77777777" w:rsidR="006B6C31" w:rsidRDefault="00D92F60">
          <w:pPr>
            <w:pStyle w:val="TJ1"/>
            <w:rPr>
              <w:rFonts w:asciiTheme="minorHAnsi" w:eastAsiaTheme="minorEastAsia" w:hAnsiTheme="minorHAnsi" w:cstheme="minorBidi"/>
              <w:noProof/>
              <w:sz w:val="22"/>
              <w:szCs w:val="22"/>
            </w:rPr>
          </w:pPr>
          <w:hyperlink w:anchor="_Toc385409448" w:history="1">
            <w:r w:rsidR="006B6C31" w:rsidRPr="00F358E5">
              <w:rPr>
                <w:rStyle w:val="Hiperhivatkozs"/>
                <w:noProof/>
              </w:rPr>
              <w:t>4.6. Elért eredmények</w:t>
            </w:r>
            <w:r w:rsidR="006B6C31">
              <w:rPr>
                <w:noProof/>
                <w:webHidden/>
              </w:rPr>
              <w:tab/>
            </w:r>
            <w:r w:rsidR="004842F3">
              <w:rPr>
                <w:noProof/>
                <w:webHidden/>
              </w:rPr>
              <w:fldChar w:fldCharType="begin"/>
            </w:r>
            <w:r w:rsidR="006B6C31">
              <w:rPr>
                <w:noProof/>
                <w:webHidden/>
              </w:rPr>
              <w:instrText xml:space="preserve"> PAGEREF _Toc385409448 \h </w:instrText>
            </w:r>
            <w:r w:rsidR="004842F3">
              <w:rPr>
                <w:noProof/>
                <w:webHidden/>
              </w:rPr>
            </w:r>
            <w:r w:rsidR="004842F3">
              <w:rPr>
                <w:noProof/>
                <w:webHidden/>
              </w:rPr>
              <w:fldChar w:fldCharType="separate"/>
            </w:r>
            <w:r w:rsidR="00791EF1">
              <w:rPr>
                <w:noProof/>
                <w:webHidden/>
              </w:rPr>
              <w:t>35</w:t>
            </w:r>
            <w:r w:rsidR="004842F3">
              <w:rPr>
                <w:noProof/>
                <w:webHidden/>
              </w:rPr>
              <w:fldChar w:fldCharType="end"/>
            </w:r>
          </w:hyperlink>
        </w:p>
        <w:p w14:paraId="3D2F3137" w14:textId="77777777" w:rsidR="006B6C31" w:rsidRDefault="00D92F60">
          <w:pPr>
            <w:pStyle w:val="TJ1"/>
            <w:rPr>
              <w:rFonts w:asciiTheme="minorHAnsi" w:eastAsiaTheme="minorEastAsia" w:hAnsiTheme="minorHAnsi" w:cstheme="minorBidi"/>
              <w:noProof/>
              <w:sz w:val="22"/>
              <w:szCs w:val="22"/>
            </w:rPr>
          </w:pPr>
          <w:hyperlink w:anchor="_Toc385409449" w:history="1">
            <w:r w:rsidR="006B6C31" w:rsidRPr="00F358E5">
              <w:rPr>
                <w:rStyle w:val="Hiperhivatkozs"/>
                <w:noProof/>
              </w:rPr>
              <w:t>5. Összegzés</w:t>
            </w:r>
            <w:r w:rsidR="006B6C31">
              <w:rPr>
                <w:noProof/>
                <w:webHidden/>
              </w:rPr>
              <w:tab/>
            </w:r>
            <w:r w:rsidR="004842F3">
              <w:rPr>
                <w:noProof/>
                <w:webHidden/>
              </w:rPr>
              <w:fldChar w:fldCharType="begin"/>
            </w:r>
            <w:r w:rsidR="006B6C31">
              <w:rPr>
                <w:noProof/>
                <w:webHidden/>
              </w:rPr>
              <w:instrText xml:space="preserve"> PAGEREF _Toc385409449 \h </w:instrText>
            </w:r>
            <w:r w:rsidR="004842F3">
              <w:rPr>
                <w:noProof/>
                <w:webHidden/>
              </w:rPr>
            </w:r>
            <w:r w:rsidR="004842F3">
              <w:rPr>
                <w:noProof/>
                <w:webHidden/>
              </w:rPr>
              <w:fldChar w:fldCharType="separate"/>
            </w:r>
            <w:r w:rsidR="00791EF1">
              <w:rPr>
                <w:noProof/>
                <w:webHidden/>
              </w:rPr>
              <w:t>36</w:t>
            </w:r>
            <w:r w:rsidR="004842F3">
              <w:rPr>
                <w:noProof/>
                <w:webHidden/>
              </w:rPr>
              <w:fldChar w:fldCharType="end"/>
            </w:r>
          </w:hyperlink>
        </w:p>
        <w:p w14:paraId="567FE4E5" w14:textId="77777777" w:rsidR="006B6C31" w:rsidRDefault="00D92F60">
          <w:pPr>
            <w:pStyle w:val="TJ2"/>
            <w:tabs>
              <w:tab w:val="right" w:leader="dot" w:pos="9062"/>
            </w:tabs>
            <w:rPr>
              <w:rFonts w:asciiTheme="minorHAnsi" w:eastAsiaTheme="minorEastAsia" w:hAnsiTheme="minorHAnsi" w:cstheme="minorBidi"/>
              <w:noProof/>
              <w:sz w:val="22"/>
              <w:szCs w:val="22"/>
            </w:rPr>
          </w:pPr>
          <w:hyperlink w:anchor="_Toc385409450" w:history="1">
            <w:r w:rsidR="006B6C31" w:rsidRPr="00F358E5">
              <w:rPr>
                <w:rStyle w:val="Hiperhivatkozs"/>
                <w:noProof/>
              </w:rPr>
              <w:t>5.1. Elért eredmények</w:t>
            </w:r>
            <w:r w:rsidR="006B6C31">
              <w:rPr>
                <w:noProof/>
                <w:webHidden/>
              </w:rPr>
              <w:tab/>
            </w:r>
            <w:r w:rsidR="004842F3">
              <w:rPr>
                <w:noProof/>
                <w:webHidden/>
              </w:rPr>
              <w:fldChar w:fldCharType="begin"/>
            </w:r>
            <w:r w:rsidR="006B6C31">
              <w:rPr>
                <w:noProof/>
                <w:webHidden/>
              </w:rPr>
              <w:instrText xml:space="preserve"> PAGEREF _Toc385409450 \h </w:instrText>
            </w:r>
            <w:r w:rsidR="004842F3">
              <w:rPr>
                <w:noProof/>
                <w:webHidden/>
              </w:rPr>
            </w:r>
            <w:r w:rsidR="004842F3">
              <w:rPr>
                <w:noProof/>
                <w:webHidden/>
              </w:rPr>
              <w:fldChar w:fldCharType="separate"/>
            </w:r>
            <w:r w:rsidR="00791EF1">
              <w:rPr>
                <w:noProof/>
                <w:webHidden/>
              </w:rPr>
              <w:t>36</w:t>
            </w:r>
            <w:r w:rsidR="004842F3">
              <w:rPr>
                <w:noProof/>
                <w:webHidden/>
              </w:rPr>
              <w:fldChar w:fldCharType="end"/>
            </w:r>
          </w:hyperlink>
        </w:p>
        <w:p w14:paraId="037CFDD6" w14:textId="77777777" w:rsidR="006B6C31" w:rsidRDefault="00D92F60">
          <w:pPr>
            <w:pStyle w:val="TJ2"/>
            <w:tabs>
              <w:tab w:val="right" w:leader="dot" w:pos="9062"/>
            </w:tabs>
            <w:rPr>
              <w:rFonts w:asciiTheme="minorHAnsi" w:eastAsiaTheme="minorEastAsia" w:hAnsiTheme="minorHAnsi" w:cstheme="minorBidi"/>
              <w:noProof/>
              <w:sz w:val="22"/>
              <w:szCs w:val="22"/>
            </w:rPr>
          </w:pPr>
          <w:hyperlink w:anchor="_Toc385409451" w:history="1">
            <w:r w:rsidR="006B6C31" w:rsidRPr="00F358E5">
              <w:rPr>
                <w:rStyle w:val="Hiperhivatkozs"/>
                <w:noProof/>
              </w:rPr>
              <w:t>5.2. Továbbfejlesztési lehetőségek</w:t>
            </w:r>
            <w:r w:rsidR="006B6C31">
              <w:rPr>
                <w:noProof/>
                <w:webHidden/>
              </w:rPr>
              <w:tab/>
            </w:r>
            <w:r w:rsidR="004842F3">
              <w:rPr>
                <w:noProof/>
                <w:webHidden/>
              </w:rPr>
              <w:fldChar w:fldCharType="begin"/>
            </w:r>
            <w:r w:rsidR="006B6C31">
              <w:rPr>
                <w:noProof/>
                <w:webHidden/>
              </w:rPr>
              <w:instrText xml:space="preserve"> PAGEREF _Toc385409451 \h </w:instrText>
            </w:r>
            <w:r w:rsidR="004842F3">
              <w:rPr>
                <w:noProof/>
                <w:webHidden/>
              </w:rPr>
            </w:r>
            <w:r w:rsidR="004842F3">
              <w:rPr>
                <w:noProof/>
                <w:webHidden/>
              </w:rPr>
              <w:fldChar w:fldCharType="separate"/>
            </w:r>
            <w:r w:rsidR="00791EF1">
              <w:rPr>
                <w:noProof/>
                <w:webHidden/>
              </w:rPr>
              <w:t>36</w:t>
            </w:r>
            <w:r w:rsidR="004842F3">
              <w:rPr>
                <w:noProof/>
                <w:webHidden/>
              </w:rPr>
              <w:fldChar w:fldCharType="end"/>
            </w:r>
          </w:hyperlink>
        </w:p>
        <w:p w14:paraId="6D22A9A5" w14:textId="77777777" w:rsidR="006B6C31" w:rsidRDefault="00D92F60">
          <w:pPr>
            <w:pStyle w:val="TJ1"/>
            <w:rPr>
              <w:rFonts w:asciiTheme="minorHAnsi" w:eastAsiaTheme="minorEastAsia" w:hAnsiTheme="minorHAnsi" w:cstheme="minorBidi"/>
              <w:noProof/>
              <w:sz w:val="22"/>
              <w:szCs w:val="22"/>
            </w:rPr>
          </w:pPr>
          <w:hyperlink w:anchor="_Toc385409452" w:history="1">
            <w:r w:rsidR="006B6C31" w:rsidRPr="00F358E5">
              <w:rPr>
                <w:rStyle w:val="Hiperhivatkozs"/>
                <w:noProof/>
              </w:rPr>
              <w:t>Irodalomjegyzék</w:t>
            </w:r>
            <w:r w:rsidR="006B6C31">
              <w:rPr>
                <w:noProof/>
                <w:webHidden/>
              </w:rPr>
              <w:tab/>
            </w:r>
            <w:r w:rsidR="004842F3">
              <w:rPr>
                <w:noProof/>
                <w:webHidden/>
              </w:rPr>
              <w:fldChar w:fldCharType="begin"/>
            </w:r>
            <w:r w:rsidR="006B6C31">
              <w:rPr>
                <w:noProof/>
                <w:webHidden/>
              </w:rPr>
              <w:instrText xml:space="preserve"> PAGEREF _Toc385409452 \h </w:instrText>
            </w:r>
            <w:r w:rsidR="004842F3">
              <w:rPr>
                <w:noProof/>
                <w:webHidden/>
              </w:rPr>
            </w:r>
            <w:r w:rsidR="004842F3">
              <w:rPr>
                <w:noProof/>
                <w:webHidden/>
              </w:rPr>
              <w:fldChar w:fldCharType="separate"/>
            </w:r>
            <w:r w:rsidR="00791EF1">
              <w:rPr>
                <w:noProof/>
                <w:webHidden/>
              </w:rPr>
              <w:t>37</w:t>
            </w:r>
            <w:r w:rsidR="004842F3">
              <w:rPr>
                <w:noProof/>
                <w:webHidden/>
              </w:rPr>
              <w:fldChar w:fldCharType="end"/>
            </w:r>
          </w:hyperlink>
        </w:p>
        <w:p w14:paraId="65D313E7" w14:textId="77777777" w:rsidR="00AF24CC" w:rsidRDefault="004842F3">
          <w:r>
            <w:rPr>
              <w:b/>
              <w:bCs/>
            </w:rPr>
            <w:fldChar w:fldCharType="end"/>
          </w:r>
        </w:p>
      </w:sdtContent>
    </w:sdt>
    <w:p w14:paraId="6DAF7396" w14:textId="77777777" w:rsidR="00AF24CC" w:rsidRPr="00AF24CC" w:rsidRDefault="00AF24CC" w:rsidP="00AF24CC"/>
    <w:p w14:paraId="7EF22631" w14:textId="77777777" w:rsidR="00783418" w:rsidRDefault="00F2142D" w:rsidP="001251E3">
      <w:pPr>
        <w:pStyle w:val="Cmsor1"/>
      </w:pPr>
      <w:r w:rsidRPr="00E05D93">
        <w:br w:type="page"/>
      </w:r>
      <w:bookmarkStart w:id="1" w:name="_Toc369881013"/>
      <w:bookmarkStart w:id="2" w:name="_Toc371356718"/>
      <w:bookmarkStart w:id="3" w:name="_Toc385287709"/>
      <w:bookmarkStart w:id="4" w:name="_Toc385409414"/>
      <w:bookmarkStart w:id="5" w:name="_Toc369881017"/>
    </w:p>
    <w:p w14:paraId="2AB02ACD" w14:textId="77777777" w:rsidR="0094134C" w:rsidRPr="00E05D93" w:rsidRDefault="0094134C" w:rsidP="001251E3">
      <w:pPr>
        <w:pStyle w:val="Cmsor1"/>
      </w:pPr>
      <w:r w:rsidRPr="00E05D93">
        <w:lastRenderedPageBreak/>
        <w:t xml:space="preserve">1. Rendszer </w:t>
      </w:r>
      <w:r w:rsidRPr="001251E3">
        <w:t>célja</w:t>
      </w:r>
      <w:bookmarkEnd w:id="1"/>
      <w:bookmarkEnd w:id="2"/>
      <w:bookmarkEnd w:id="3"/>
      <w:bookmarkEnd w:id="4"/>
    </w:p>
    <w:p w14:paraId="4366BDD5" w14:textId="77777777" w:rsidR="0094134C" w:rsidRPr="00E05D93" w:rsidRDefault="0094134C" w:rsidP="001251E3">
      <w:pPr>
        <w:pStyle w:val="Cmsor2"/>
      </w:pPr>
      <w:bookmarkStart w:id="6" w:name="_Toc371356719"/>
      <w:bookmarkStart w:id="7" w:name="_Toc385287710"/>
      <w:bookmarkStart w:id="8" w:name="_Toc385409415"/>
      <w:r w:rsidRPr="00E05D93">
        <w:t xml:space="preserve">1.1. Észlelők munkájának </w:t>
      </w:r>
      <w:r w:rsidRPr="001251E3">
        <w:t>támogatása</w:t>
      </w:r>
      <w:bookmarkEnd w:id="6"/>
      <w:bookmarkEnd w:id="7"/>
      <w:bookmarkEnd w:id="8"/>
    </w:p>
    <w:p w14:paraId="578D7988" w14:textId="77777777" w:rsidR="0094134C" w:rsidRDefault="0094134C" w:rsidP="006F6FF8">
      <w:r w:rsidRPr="00E05D93">
        <w:t>Az Országos Meteorológiai Szolgálat</w:t>
      </w:r>
      <w:r w:rsidR="00887B42">
        <w:t xml:space="preserve"> (továbbiakban OMSZ)</w:t>
      </w:r>
      <w:r w:rsidRPr="00E05D93">
        <w:t xml:space="preserve"> észlelő állomásain – például Siófokon – mana</w:t>
      </w:r>
      <w:r w:rsidR="00D92887">
        <w:t xml:space="preserve">pság az időjárási jelenségek </w:t>
      </w:r>
      <w:r w:rsidRPr="00E05D93">
        <w:t xml:space="preserve">mérése még becsléssel, az észlelők által történik. Ezeket a megfigyeléseket kihelyezett kamerák - például a meteorológiai </w:t>
      </w:r>
      <w:r w:rsidR="006F2538">
        <w:t>"</w:t>
      </w:r>
      <w:r w:rsidRPr="00E05D93">
        <w:t>webkamerák</w:t>
      </w:r>
      <w:r w:rsidR="006F2538">
        <w:t>"</w:t>
      </w:r>
      <w:r w:rsidRPr="00E05D93">
        <w:t xml:space="preserve"> – segítségével is el lehetne végezni. Továbbá olyan helyeken is sikerrel alkalmazható a képfeldolgozás, ahol nincsenek állomások csak kamerák, így ott is becsléseke</w:t>
      </w:r>
      <w:r w:rsidR="00887B42">
        <w:t>t tehetnénk adatokra.</w:t>
      </w:r>
    </w:p>
    <w:p w14:paraId="697C387C" w14:textId="77777777" w:rsidR="00887B42" w:rsidRDefault="000F7444" w:rsidP="006F6FF8">
      <w:r>
        <w:t>Projektünk az OMSZ nagyfokú támogatása mellett indult fejlődésnek. Hasznos szakmai i</w:t>
      </w:r>
      <w:r w:rsidR="00093A10">
        <w:t>nformációkat és tömérdek</w:t>
      </w:r>
      <w:r>
        <w:t xml:space="preserve"> nagy felbontású képet szolgáltattak nekünk, amelyek nagyban segítették a munkánkat.</w:t>
      </w:r>
      <w:r w:rsidR="00696A73">
        <w:t xml:space="preserve"> Emellett sikerült szert tennünk egy, a kihelyezett kamerákkal megegyező felépítésű gépre, </w:t>
      </w:r>
      <w:proofErr w:type="spellStart"/>
      <w:r w:rsidR="00696A73">
        <w:t>búrával</w:t>
      </w:r>
      <w:proofErr w:type="spellEnd"/>
      <w:r w:rsidR="00696A73">
        <w:t xml:space="preserve"> és fűtő rendszerrel együtt, amivel a képek mennyiségét tovább növelhettük</w:t>
      </w:r>
      <w:r w:rsidR="0051473A">
        <w:t>, és teljes mértékben reprodukálni tudtuk az éles környezetet</w:t>
      </w:r>
      <w:r w:rsidR="00FA764C">
        <w:t>. Ilyen módon</w:t>
      </w:r>
      <w:r w:rsidR="00696A73">
        <w:t xml:space="preserve"> esőben készült képekhez is sikerült hozzájutni.</w:t>
      </w:r>
      <w:r w:rsidR="007F106F">
        <w:t xml:space="preserve"> Mindezek mellé az észlelések során készített hivatalos dokumentu</w:t>
      </w:r>
      <w:r w:rsidR="00686A34">
        <w:t>m</w:t>
      </w:r>
      <w:r w:rsidR="007F106F">
        <w:t xml:space="preserve"> is elérhetővé </w:t>
      </w:r>
      <w:r w:rsidR="00686A34">
        <w:t>vált</w:t>
      </w:r>
      <w:r w:rsidR="007F106F">
        <w:t xml:space="preserve"> számunkra, ami le</w:t>
      </w:r>
      <w:r w:rsidR="000F129A">
        <w:t>hetővé tette a tesztek pontos elvégzését, és így elősegítette a statisztikák, grafikonok elkészítését</w:t>
      </w:r>
      <w:r w:rsidR="007F106F">
        <w:t>.</w:t>
      </w:r>
      <w:r>
        <w:t xml:space="preserve"> Megerősítették, hogy ehhez hasonló rendszerrel még nem volt lehetőségük dolgozni, így rendkívül érdekesnek és hasznosnak tartják a munkánkat. Fontosnak találjuk megjegyezni, hogy az észlelők munkáját nem kiváltani szeretnénk, hanem segítségünkkel pontosítani a becsléseiket.</w:t>
      </w:r>
    </w:p>
    <w:p w14:paraId="5D8FE455" w14:textId="77777777" w:rsidR="00B94E89" w:rsidRDefault="00B94E89" w:rsidP="0094134C">
      <w:pPr>
        <w:spacing w:before="120"/>
        <w:ind w:firstLine="426"/>
      </w:pPr>
      <w:r>
        <w:rPr>
          <w:rStyle w:val="null"/>
        </w:rPr>
        <w:t xml:space="preserve">Meg kell említeni, hogy az OMSZ </w:t>
      </w:r>
      <w:r w:rsidR="00D665D3">
        <w:rPr>
          <w:rStyle w:val="null"/>
        </w:rPr>
        <w:t>észlelései</w:t>
      </w:r>
      <w:r>
        <w:rPr>
          <w:rStyle w:val="null"/>
        </w:rPr>
        <w:t xml:space="preserve"> 1 órás időközökkel a nap 24 órájában </w:t>
      </w:r>
      <w:r w:rsidR="007E4851">
        <w:rPr>
          <w:rStyle w:val="null"/>
        </w:rPr>
        <w:t>történnek</w:t>
      </w:r>
      <w:r>
        <w:rPr>
          <w:rStyle w:val="null"/>
        </w:rPr>
        <w:t>. A felhőzet vizsgálatát az észlelők teljesen a saját becs</w:t>
      </w:r>
      <w:r w:rsidR="00956500">
        <w:rPr>
          <w:rStyle w:val="null"/>
        </w:rPr>
        <w:t>léseikre hagyatkozva végzik</w:t>
      </w:r>
      <w:r>
        <w:rPr>
          <w:rStyle w:val="null"/>
        </w:rPr>
        <w:t>.</w:t>
      </w:r>
      <w:r w:rsidR="00956500">
        <w:rPr>
          <w:rStyle w:val="null"/>
        </w:rPr>
        <w:t xml:space="preserve"> Egyes szakemberek már több mint 20 éves tapasztalattal rendelkeznek ezen a téren, de természetesen találunk új észlelőket is.</w:t>
      </w:r>
      <w:r w:rsidR="0043630F">
        <w:rPr>
          <w:rStyle w:val="null"/>
        </w:rPr>
        <w:t xml:space="preserve"> A becslések így eltérők, és pontatlanok lehetnek.</w:t>
      </w:r>
      <w:r>
        <w:rPr>
          <w:rStyle w:val="null"/>
        </w:rPr>
        <w:t xml:space="preserve"> Az emberi értékelés akkor is szubjektív, ha több fő vizsgálja ugyanazt a felhőzetet. Egy ismert probléma a</w:t>
      </w:r>
      <w:r w:rsidR="00D665D3">
        <w:rPr>
          <w:rStyle w:val="null"/>
        </w:rPr>
        <w:t>z ún.</w:t>
      </w:r>
      <w:r>
        <w:rPr>
          <w:rStyle w:val="null"/>
        </w:rPr>
        <w:t xml:space="preserve"> „</w:t>
      </w:r>
      <w:proofErr w:type="spellStart"/>
      <w:r>
        <w:rPr>
          <w:rStyle w:val="null"/>
        </w:rPr>
        <w:t>packing</w:t>
      </w:r>
      <w:proofErr w:type="spellEnd"/>
      <w:r>
        <w:rPr>
          <w:rStyle w:val="null"/>
        </w:rPr>
        <w:t xml:space="preserve"> </w:t>
      </w:r>
      <w:proofErr w:type="spellStart"/>
      <w:r>
        <w:rPr>
          <w:rStyle w:val="null"/>
        </w:rPr>
        <w:t>effect</w:t>
      </w:r>
      <w:proofErr w:type="spellEnd"/>
      <w:r>
        <w:rPr>
          <w:rStyle w:val="null"/>
        </w:rPr>
        <w:t>”, ami azt jelenti, hogy az emberek túlbecslik a horizont közelében található felhők mennyiségét. A borultság megállapításában jelenleg a gépi rendszerek pontosabbak, míg a felhők típusának vizsgálatába</w:t>
      </w:r>
      <w:r w:rsidR="00D665D3">
        <w:rPr>
          <w:rStyle w:val="null"/>
        </w:rPr>
        <w:t>n</w:t>
      </w:r>
      <w:r>
        <w:rPr>
          <w:rStyle w:val="null"/>
        </w:rPr>
        <w:t xml:space="preserve"> az észlelők. Éppen ezért sok hasonló rendszer nem, vagy csak a statisztikák készítéséhez veszi figyelembe az </w:t>
      </w:r>
      <w:r w:rsidR="00D665D3">
        <w:rPr>
          <w:rStyle w:val="null"/>
        </w:rPr>
        <w:t>emberi méréseket</w:t>
      </w:r>
      <w:r>
        <w:rPr>
          <w:rStyle w:val="null"/>
        </w:rPr>
        <w:t>. Csapadék esetén</w:t>
      </w:r>
      <w:r w:rsidR="00523B3F">
        <w:rPr>
          <w:rStyle w:val="null"/>
        </w:rPr>
        <w:t xml:space="preserve"> </w:t>
      </w:r>
      <w:r>
        <w:rPr>
          <w:rStyle w:val="null"/>
        </w:rPr>
        <w:t>az észlelőket műszerek t</w:t>
      </w:r>
      <w:r w:rsidR="00D665D3">
        <w:rPr>
          <w:rStyle w:val="null"/>
        </w:rPr>
        <w:t>ámogatják az állomásokon, így e</w:t>
      </w:r>
      <w:r w:rsidR="002B2CD3">
        <w:rPr>
          <w:rStyle w:val="null"/>
        </w:rPr>
        <w:t>zeket</w:t>
      </w:r>
      <w:r w:rsidR="009D68BE">
        <w:rPr>
          <w:rStyle w:val="null"/>
        </w:rPr>
        <w:t xml:space="preserve"> a</w:t>
      </w:r>
      <w:r w:rsidR="00841985">
        <w:rPr>
          <w:rStyle w:val="null"/>
        </w:rPr>
        <w:t xml:space="preserve"> meteorológiai adatokat</w:t>
      </w:r>
      <w:r>
        <w:rPr>
          <w:rStyle w:val="null"/>
        </w:rPr>
        <w:t xml:space="preserve"> pontosan tudják feljegyezni.</w:t>
      </w:r>
      <w:r w:rsidR="0079072D">
        <w:rPr>
          <w:rStyle w:val="null"/>
        </w:rPr>
        <w:t xml:space="preserve"> Ezzel szemben a kamerák mellé nincsenek ilyen műszerek kihelyezve, így ott a csapadék mennyiségét illetve jelenlétét nem mérik</w:t>
      </w:r>
      <w:r w:rsidR="00141CDF">
        <w:rPr>
          <w:rStyle w:val="null"/>
        </w:rPr>
        <w:t>, míg a már jelen lévő kamerák segítségével ez lehetséges lenne</w:t>
      </w:r>
      <w:r w:rsidR="0079072D">
        <w:rPr>
          <w:rStyle w:val="null"/>
        </w:rPr>
        <w:t>.</w:t>
      </w:r>
      <w:r>
        <w:rPr>
          <w:rStyle w:val="null"/>
        </w:rPr>
        <w:t xml:space="preserve"> </w:t>
      </w:r>
      <w:r w:rsidR="00D665D3">
        <w:rPr>
          <w:rStyle w:val="null"/>
        </w:rPr>
        <w:t>M</w:t>
      </w:r>
      <w:r>
        <w:rPr>
          <w:rStyle w:val="null"/>
        </w:rPr>
        <w:t>egállapítható, hogy igazán pontos eredmény</w:t>
      </w:r>
      <w:r w:rsidR="00507923">
        <w:rPr>
          <w:rStyle w:val="null"/>
        </w:rPr>
        <w:t>eket</w:t>
      </w:r>
      <w:r>
        <w:rPr>
          <w:rStyle w:val="null"/>
        </w:rPr>
        <w:t xml:space="preserve"> a</w:t>
      </w:r>
      <w:r w:rsidR="0064568D">
        <w:rPr>
          <w:rStyle w:val="null"/>
        </w:rPr>
        <w:t>z</w:t>
      </w:r>
      <w:r>
        <w:rPr>
          <w:rStyle w:val="null"/>
        </w:rPr>
        <w:t xml:space="preserve"> informatikai rendszerek és az emberi becslések együttes alkalmazásával kaphatunk.</w:t>
      </w:r>
    </w:p>
    <w:p w14:paraId="7437714F" w14:textId="77777777" w:rsidR="0094134C" w:rsidRPr="00E05D93" w:rsidRDefault="00D665D3" w:rsidP="00D665D3">
      <w:pPr>
        <w:spacing w:before="120"/>
        <w:ind w:firstLine="426"/>
      </w:pPr>
      <w:r>
        <w:t>Programunkkal</w:t>
      </w:r>
      <w:r w:rsidR="0094134C" w:rsidRPr="00E05D93">
        <w:t xml:space="preserve"> te</w:t>
      </w:r>
      <w:r>
        <w:t>hát egy olyan rendszer elkészítését tűztük ki célul</w:t>
      </w:r>
      <w:r w:rsidR="0094134C" w:rsidRPr="00E05D93">
        <w:t xml:space="preserve">, </w:t>
      </w:r>
      <w:r w:rsidR="0073438E" w:rsidRPr="00E05D93">
        <w:t>amellyel</w:t>
      </w:r>
      <w:r w:rsidR="0094134C" w:rsidRPr="00E05D93">
        <w:t xml:space="preserve"> meg tudjuk becsülni az ég borultságát, a magassági szél irányát, az esőzés kezdetét és végét, </w:t>
      </w:r>
      <w:r w:rsidR="000F7444">
        <w:t>valamint</w:t>
      </w:r>
      <w:r w:rsidR="0094134C" w:rsidRPr="00E05D93">
        <w:t xml:space="preserve"> a felhők típusait.</w:t>
      </w:r>
      <w:r w:rsidR="00507923">
        <w:t xml:space="preserve"> Megvalósítás terén ezeket a modulokat külön készítjük el, de egy közös interfész segítségével egy felületben egyesítjük, és lehetővé tesszük, hogy egymás eredményeit is felhasználhassák a pontosabb eredmények érdekében.</w:t>
      </w:r>
    </w:p>
    <w:p w14:paraId="0E02DB23" w14:textId="77777777" w:rsidR="0094134C" w:rsidRPr="00E05D93" w:rsidRDefault="0094134C" w:rsidP="0094134C"/>
    <w:p w14:paraId="1E9D95E0" w14:textId="77777777" w:rsidR="0073438E" w:rsidRPr="00E05D93" w:rsidRDefault="0094134C" w:rsidP="006F6FF8">
      <w:pPr>
        <w:pStyle w:val="Cmsor2"/>
      </w:pPr>
      <w:bookmarkStart w:id="9" w:name="_Toc371356720"/>
      <w:bookmarkStart w:id="10" w:name="_Toc385287711"/>
      <w:bookmarkStart w:id="11" w:name="_Toc385409416"/>
      <w:r w:rsidRPr="00E05D93">
        <w:t xml:space="preserve">1.2. Működtetés </w:t>
      </w:r>
      <w:r w:rsidRPr="006F6FF8">
        <w:t>kényszerfeltételek</w:t>
      </w:r>
      <w:r w:rsidRPr="00E05D93">
        <w:t xml:space="preserve"> mellett</w:t>
      </w:r>
      <w:bookmarkEnd w:id="9"/>
      <w:bookmarkEnd w:id="10"/>
      <w:bookmarkEnd w:id="11"/>
    </w:p>
    <w:p w14:paraId="1E8B62C8" w14:textId="77777777" w:rsidR="0073438E" w:rsidRDefault="0073438E" w:rsidP="0073438E">
      <w:pPr>
        <w:spacing w:before="120"/>
        <w:ind w:firstLine="426"/>
      </w:pPr>
      <w:proofErr w:type="gramStart"/>
      <w:r w:rsidRPr="00E05D93">
        <w:t>Az OMSZ</w:t>
      </w:r>
      <w:proofErr w:type="gramEnd"/>
      <w:r w:rsidR="003B7ECE">
        <w:t xml:space="preserve"> </w:t>
      </w:r>
      <w:r w:rsidR="004842F3">
        <w:fldChar w:fldCharType="begin" w:fldLock="1"/>
      </w:r>
      <w:r w:rsidR="00BA0FBB">
        <w:instrText>ADDIN CSL_CITATION { "citationItems" : [ { "id" : "ITEM-1", "itemData" : { "id" : "ITEM-1", "issued" : { "date-parts" : [ [ "2013" ] ] }, "publisher" : "Orsz\u00e1gos Meteorol\u00f3giai Szolg\u00e1lat", "publisher-place" : "Budapest", "title" : "G\u00e9pi l\u00e1t\u00f3 rendszer\u00fcnk fejleszt\u00e9s\u00e9nek a t\u00e1mogat\u00e1s\u00e1ra elk\u00e9sz\u00fclt \u00edr\u00e1sos specifik\u00e1ci\u00f3 \u00e9s k\u00e9pgy\u0171jtem\u00e9ny", "type" : "book" }, "uris" : [ "http://www.mendeley.com/documents/?uuid=33da0639-c880-4f38-b1a9-9758d05e555e" ] } ], "mendeley" : { "previouslyFormattedCitation" : "[1]" }, "properties" : { "noteIndex" : 0 }, "schema" : "https://github.com/citation-style-language/schema/raw/master/csl-citation.json" }</w:instrText>
      </w:r>
      <w:r w:rsidR="004842F3">
        <w:fldChar w:fldCharType="separate"/>
      </w:r>
      <w:r w:rsidR="003B7ECE" w:rsidRPr="003B7ECE">
        <w:rPr>
          <w:noProof/>
        </w:rPr>
        <w:t>[1]</w:t>
      </w:r>
      <w:r w:rsidR="004842F3">
        <w:fldChar w:fldCharType="end"/>
      </w:r>
      <w:r w:rsidR="002C34D2">
        <w:t xml:space="preserve"> specifikációjában ismertette az észlelők munkája során alkalmazott eszközöket és módszereket, melyekhez nekünk alkalmazkodnunk kellett a rendszerünk fejlesztésekor. </w:t>
      </w:r>
      <w:r w:rsidR="001830AC">
        <w:t xml:space="preserve">Jelenleg </w:t>
      </w:r>
      <w:r w:rsidRPr="00E05D93">
        <w:t>Nikon D50 –</w:t>
      </w:r>
      <w:r w:rsidR="001830AC">
        <w:t xml:space="preserve"> D60 – D70 kamerák vannak használatban</w:t>
      </w:r>
      <w:r w:rsidRPr="00E05D93">
        <w:t>, nagy látószögű objektívvel.</w:t>
      </w:r>
      <w:r w:rsidR="002C34D2" w:rsidRPr="00E05D93">
        <w:t xml:space="preserve"> </w:t>
      </w:r>
      <w:r w:rsidRPr="00E05D93">
        <w:t>A kamerákat burok veszi körül, ami védi a viharoktól</w:t>
      </w:r>
      <w:r w:rsidR="00462EFD">
        <w:t>, portól</w:t>
      </w:r>
      <w:r w:rsidRPr="00E05D93">
        <w:t xml:space="preserve">, és egyedi </w:t>
      </w:r>
      <w:r w:rsidR="00462EFD">
        <w:t>fűtésrendszerrel rendelkezik, így nem párásodik, illetve télen-nyáron egyaránt használható</w:t>
      </w:r>
      <w:r w:rsidR="00455F44">
        <w:t xml:space="preserve"> (lásd</w:t>
      </w:r>
      <w:r w:rsidR="00DA24E5">
        <w:t xml:space="preserve"> </w:t>
      </w:r>
      <w:r w:rsidR="00EF229D">
        <w:t>1</w:t>
      </w:r>
      <w:r w:rsidR="00DA24E5">
        <w:t>. ábra</w:t>
      </w:r>
      <w:r w:rsidR="00455F44">
        <w:t>)</w:t>
      </w:r>
      <w:r w:rsidRPr="00E05D93">
        <w:t>.</w:t>
      </w:r>
      <w:r w:rsidR="00DF57A8">
        <w:t xml:space="preserve"> Vezérlésüket egy speciális </w:t>
      </w:r>
      <w:proofErr w:type="spellStart"/>
      <w:r w:rsidR="00DF57A8">
        <w:t>router</w:t>
      </w:r>
      <w:proofErr w:type="spellEnd"/>
      <w:r w:rsidR="00DF57A8">
        <w:t xml:space="preserve"> végzi, amire operációs rendszer van telepítve.</w:t>
      </w:r>
      <w:r w:rsidRPr="00E05D93">
        <w:t xml:space="preserve"> A kamerák jelenleg 10 perces időközökkel készítenek 1-1 képet, viszont a programunk egyes funkcióihoz</w:t>
      </w:r>
      <w:r w:rsidR="00DF57A8">
        <w:t xml:space="preserve"> (magassági szél irányának meghatározása, esőzés figyelése)</w:t>
      </w:r>
      <w:r w:rsidRPr="00E05D93">
        <w:t xml:space="preserve"> egymás után gyorsan elkészített képek szükségesek. Sajnos az OMSZ nem biztosítja számunkra azt, hogy a fényképezőgép mi</w:t>
      </w:r>
      <w:r w:rsidR="00723F70">
        <w:t>nden másodpercben</w:t>
      </w:r>
      <w:r w:rsidRPr="00E05D93">
        <w:t xml:space="preserve"> fényképezzen, </w:t>
      </w:r>
      <w:r w:rsidR="00723F70">
        <w:t>mivel a gépek tükörreflexesek, és így</w:t>
      </w:r>
      <w:r w:rsidRPr="00E05D93">
        <w:t xml:space="preserve"> ezzel a kamerák optikájának a kopási folyamatát gyorsítanánk meg. Erre azt a megoldást találtuk, hogy marad a 10 perces időköz, de akkor a kamera 3-5 képet készít pár másodperc eltéréssel. Így a rendszerünk összes funkciójához meglesznek a megfelelő képek.</w:t>
      </w:r>
    </w:p>
    <w:p w14:paraId="6459532B" w14:textId="77777777" w:rsidR="008E56E3" w:rsidRDefault="0073438E" w:rsidP="003534ED">
      <w:pPr>
        <w:spacing w:before="120"/>
        <w:ind w:firstLine="426"/>
      </w:pPr>
      <w:r w:rsidRPr="00E05D93">
        <w:t>A</w:t>
      </w:r>
      <w:r w:rsidR="00EF229D">
        <w:t xml:space="preserve"> rendszer teljes működéséhez akár egy kamera is elegendő lenne, ám bizonyos funkciók akár két kamera esetén is megállják a helyüket</w:t>
      </w:r>
      <w:r w:rsidR="0094134C" w:rsidRPr="00E05D93">
        <w:t xml:space="preserve">. Ennek oka a </w:t>
      </w:r>
      <w:r w:rsidRPr="00E05D93">
        <w:t xml:space="preserve">rendszerünk </w:t>
      </w:r>
      <w:r w:rsidR="0094134C" w:rsidRPr="00E05D93">
        <w:t xml:space="preserve">sokrétűsége. Borultság, felhő típusok, és felhők mozgásirányának vizsgálata esetén egy nem függőlegesen beállított kamera képe hamis információt adna. Az irányokat tévesen becsülnénk meg, borultság vizsgálatánál pedig nem kapnánk pontos értéket, mivel nem tudnánk eldönteni, hogy hol látjuk a felhő függőleges illetve vízszintes részeit, továbbá az ég alulról nézve fedetlen részei is rejtve maradhatnának a kamera elől. Ebben az esetben a felhők detektálása is problémát jelentene, mivel oldalról nézve más a színezetük, így a detektálás bizonyos szakaszai nem lennének elvégezhetőek. Azonban esőzés kezdetének és végének detektálásakor olyan </w:t>
      </w:r>
      <w:r w:rsidR="00EF229D">
        <w:t>képek is szóba jöhetnek</w:t>
      </w:r>
      <w:r w:rsidR="0094134C" w:rsidRPr="00E05D93">
        <w:t xml:space="preserve">, amin még látszik a horizont, mivel ilyenkor az esőcseppek tükrözik a földet és az eget, és ez a határ segíti a felismerésüket. </w:t>
      </w:r>
    </w:p>
    <w:p w14:paraId="51D88185" w14:textId="77777777" w:rsidR="008E56E3" w:rsidRDefault="008E56E3" w:rsidP="008E56E3">
      <w:pPr>
        <w:keepNext/>
        <w:spacing w:before="120"/>
        <w:ind w:firstLine="0"/>
        <w:jc w:val="center"/>
      </w:pPr>
      <w:r>
        <w:rPr>
          <w:noProof/>
        </w:rPr>
        <w:drawing>
          <wp:inline distT="0" distB="0" distL="0" distR="0" wp14:anchorId="6C302777" wp14:editId="0E66EFE1">
            <wp:extent cx="3124143" cy="2695575"/>
            <wp:effectExtent l="0" t="0" r="635" b="0"/>
            <wp:docPr id="22" name="Kép 22" descr="C:\Documents and Settings\sio\My Documents\kamera\kamera\allvany_v.jpg"/>
            <wp:cNvGraphicFramePr/>
            <a:graphic xmlns:a="http://schemas.openxmlformats.org/drawingml/2006/main">
              <a:graphicData uri="http://schemas.openxmlformats.org/drawingml/2006/picture">
                <pic:pic xmlns:pic="http://schemas.openxmlformats.org/drawingml/2006/picture">
                  <pic:nvPicPr>
                    <pic:cNvPr id="4" name="Kép 4" descr="C:\Documents and Settings\sio\My Documents\kamera\kamera\allvany_v.jpg"/>
                    <pic:cNvPicPr/>
                  </pic:nvPicPr>
                  <pic:blipFill rotWithShape="1">
                    <a:blip r:embed="rId9" cstate="print"/>
                    <a:srcRect t="19889" b="17482"/>
                    <a:stretch/>
                  </pic:blipFill>
                  <pic:spPr bwMode="auto">
                    <a:xfrm>
                      <a:off x="0" y="0"/>
                      <a:ext cx="3125808" cy="2697012"/>
                    </a:xfrm>
                    <a:prstGeom prst="rect">
                      <a:avLst/>
                    </a:prstGeom>
                    <a:noFill/>
                    <a:ln>
                      <a:noFill/>
                    </a:ln>
                    <a:extLst>
                      <a:ext uri="{53640926-AAD7-44D8-BBD7-CCE9431645EC}">
                        <a14:shadowObscured xmlns:a14="http://schemas.microsoft.com/office/drawing/2010/main"/>
                      </a:ext>
                    </a:extLst>
                  </pic:spPr>
                </pic:pic>
              </a:graphicData>
            </a:graphic>
          </wp:inline>
        </w:drawing>
      </w:r>
    </w:p>
    <w:p w14:paraId="79EDB08B" w14:textId="77777777" w:rsidR="00AA5240" w:rsidRPr="00131399" w:rsidRDefault="004842F3" w:rsidP="00131399">
      <w:pPr>
        <w:pStyle w:val="Kpalrs"/>
        <w:spacing w:before="120"/>
        <w:rPr>
          <w:noProof/>
          <w:color w:val="000000" w:themeColor="text1"/>
          <w:szCs w:val="20"/>
        </w:rPr>
      </w:pPr>
      <w:r w:rsidRPr="003534ED">
        <w:rPr>
          <w:noProof/>
          <w:color w:val="000000" w:themeColor="text1"/>
          <w:szCs w:val="20"/>
        </w:rPr>
        <w:fldChar w:fldCharType="begin"/>
      </w:r>
      <w:r w:rsidR="008E56E3" w:rsidRPr="003534ED">
        <w:rPr>
          <w:noProof/>
          <w:color w:val="000000" w:themeColor="text1"/>
          <w:szCs w:val="20"/>
        </w:rPr>
        <w:instrText xml:space="preserve"> SEQ ábra \* ARABIC </w:instrText>
      </w:r>
      <w:r w:rsidRPr="003534ED">
        <w:rPr>
          <w:noProof/>
          <w:color w:val="000000" w:themeColor="text1"/>
          <w:szCs w:val="20"/>
        </w:rPr>
        <w:fldChar w:fldCharType="separate"/>
      </w:r>
      <w:r w:rsidR="00F645D6">
        <w:rPr>
          <w:noProof/>
          <w:color w:val="000000" w:themeColor="text1"/>
          <w:szCs w:val="20"/>
        </w:rPr>
        <w:t>1</w:t>
      </w:r>
      <w:r w:rsidRPr="003534ED">
        <w:rPr>
          <w:noProof/>
          <w:color w:val="000000" w:themeColor="text1"/>
          <w:szCs w:val="20"/>
        </w:rPr>
        <w:fldChar w:fldCharType="end"/>
      </w:r>
      <w:r w:rsidR="008E56E3" w:rsidRPr="003534ED">
        <w:rPr>
          <w:noProof/>
          <w:color w:val="000000" w:themeColor="text1"/>
          <w:szCs w:val="20"/>
        </w:rPr>
        <w:t>. ábra – Az OMSZ által használt kamerák szerkezeti felé</w:t>
      </w:r>
      <w:r w:rsidR="008E56E3" w:rsidRPr="00D665D3">
        <w:rPr>
          <w:noProof/>
          <w:color w:val="000000" w:themeColor="text1"/>
          <w:szCs w:val="20"/>
        </w:rPr>
        <w:t>pítése.</w:t>
      </w:r>
      <w:r w:rsidRPr="00D665D3">
        <w:rPr>
          <w:noProof/>
          <w:color w:val="000000" w:themeColor="text1"/>
          <w:szCs w:val="20"/>
        </w:rPr>
        <w:fldChar w:fldCharType="begin" w:fldLock="1"/>
      </w:r>
      <w:r w:rsidR="00BA0FBB">
        <w:rPr>
          <w:noProof/>
          <w:color w:val="000000" w:themeColor="text1"/>
          <w:szCs w:val="20"/>
        </w:rPr>
        <w:instrText>ADDIN CSL_CITATION { "citationItems" : [ { "id" : "ITEM-1", "itemData" : { "id" : "ITEM-1", "issued" : { "date-parts" : [ [ "2013" ] ] }, "publisher" : "Orsz\u00e1gos Meteorol\u00f3giai Szolg\u00e1lat", "publisher-place" : "Budapest", "title" : "G\u00e9pi l\u00e1t\u00f3 rendszer\u00fcnk fejleszt\u00e9s\u00e9nek a t\u00e1mogat\u00e1s\u00e1ra elk\u00e9sz\u00fclt \u00edr\u00e1sos specifik\u00e1ci\u00f3 \u00e9s k\u00e9pgy\u0171jtem\u00e9ny", "type" : "book" }, "uris" : [ "http://www.mendeley.com/documents/?uuid=33da0639-c880-4f38-b1a9-9758d05e555e" ] } ], "mendeley" : { "previouslyFormattedCitation" : "[1]" }, "properties" : { "noteIndex" : 0 }, "schema" : "https://github.com/citation-style-language/schema/raw/master/csl-citation.json" }</w:instrText>
      </w:r>
      <w:r w:rsidRPr="00D665D3">
        <w:rPr>
          <w:noProof/>
          <w:color w:val="000000" w:themeColor="text1"/>
          <w:szCs w:val="20"/>
        </w:rPr>
        <w:fldChar w:fldCharType="separate"/>
      </w:r>
      <w:r w:rsidR="008E56E3" w:rsidRPr="00D665D3">
        <w:rPr>
          <w:noProof/>
          <w:color w:val="000000" w:themeColor="text1"/>
          <w:szCs w:val="20"/>
        </w:rPr>
        <w:t>[1]</w:t>
      </w:r>
      <w:r w:rsidRPr="00D665D3">
        <w:rPr>
          <w:noProof/>
          <w:color w:val="000000" w:themeColor="text1"/>
          <w:szCs w:val="20"/>
        </w:rPr>
        <w:fldChar w:fldCharType="end"/>
      </w:r>
      <w:r w:rsidR="00AA5240" w:rsidRPr="00E05D93">
        <w:br w:type="page"/>
      </w:r>
    </w:p>
    <w:p w14:paraId="2E9AAD8C" w14:textId="77777777" w:rsidR="0094134C" w:rsidRPr="00E05D93" w:rsidRDefault="0040278B" w:rsidP="0094134C">
      <w:pPr>
        <w:pStyle w:val="Cmsor1"/>
        <w:rPr>
          <w:color w:val="000000" w:themeColor="text1"/>
        </w:rPr>
      </w:pPr>
      <w:bookmarkStart w:id="12" w:name="_Toc369881015"/>
      <w:bookmarkStart w:id="13" w:name="_Toc371356722"/>
      <w:bookmarkStart w:id="14" w:name="_Toc385287712"/>
      <w:bookmarkStart w:id="15" w:name="_Toc385409417"/>
      <w:r w:rsidRPr="00E05D93">
        <w:rPr>
          <w:color w:val="000000" w:themeColor="text1"/>
        </w:rPr>
        <w:lastRenderedPageBreak/>
        <w:t>2</w:t>
      </w:r>
      <w:r w:rsidR="0094134C" w:rsidRPr="00E05D93">
        <w:rPr>
          <w:color w:val="000000" w:themeColor="text1"/>
        </w:rPr>
        <w:t>. Borultság vizsgálata</w:t>
      </w:r>
      <w:bookmarkEnd w:id="12"/>
      <w:bookmarkEnd w:id="13"/>
      <w:r w:rsidR="00370835">
        <w:rPr>
          <w:color w:val="000000" w:themeColor="text1"/>
        </w:rPr>
        <w:t xml:space="preserve"> és felhőtípus</w:t>
      </w:r>
      <w:r w:rsidR="00337E77">
        <w:rPr>
          <w:color w:val="000000" w:themeColor="text1"/>
        </w:rPr>
        <w:t>ok osztályozása</w:t>
      </w:r>
      <w:bookmarkEnd w:id="14"/>
      <w:bookmarkEnd w:id="15"/>
    </w:p>
    <w:p w14:paraId="7F00A0CF" w14:textId="77777777" w:rsidR="0094134C" w:rsidRPr="00E05D93" w:rsidRDefault="0040278B" w:rsidP="006F6FF8">
      <w:pPr>
        <w:pStyle w:val="Cmsor2"/>
      </w:pPr>
      <w:bookmarkStart w:id="16" w:name="_Toc371356723"/>
      <w:bookmarkStart w:id="17" w:name="_Toc385287713"/>
      <w:bookmarkStart w:id="18" w:name="_Toc385409418"/>
      <w:r w:rsidRPr="00E05D93">
        <w:t>2</w:t>
      </w:r>
      <w:r w:rsidR="0094134C" w:rsidRPr="00E05D93">
        <w:t xml:space="preserve">.1. Cél </w:t>
      </w:r>
      <w:r w:rsidR="0094134C" w:rsidRPr="006F6FF8">
        <w:t>meghatározása</w:t>
      </w:r>
      <w:bookmarkEnd w:id="16"/>
      <w:bookmarkEnd w:id="17"/>
      <w:bookmarkEnd w:id="18"/>
    </w:p>
    <w:p w14:paraId="562613F1" w14:textId="77777777" w:rsidR="0094134C" w:rsidRPr="00E05D93" w:rsidRDefault="0094134C" w:rsidP="0094134C">
      <w:pPr>
        <w:spacing w:before="120"/>
        <w:ind w:firstLine="426"/>
      </w:pPr>
      <w:r w:rsidRPr="00E05D93">
        <w:t>A meteorológiai észlelők az ég borultságát is vizsgálják.</w:t>
      </w:r>
      <w:r w:rsidR="00FA1B5F">
        <w:t xml:space="preserve"> Az elnevezés ellenére e</w:t>
      </w:r>
      <w:r w:rsidR="00350533">
        <w:t>z nem a felhőzet színét jelenti, hanem azt, hogy a belátott területet az égen mekkora mértékben fedi felhő.</w:t>
      </w:r>
      <w:r w:rsidRPr="00E05D93">
        <w:t xml:space="preserve"> </w:t>
      </w:r>
      <w:r w:rsidR="006801EF">
        <w:t>Ezt az értéket úgynevezett oktában mérik, ami egy 0-tól 8-ig tartó osztályozási rendszert jelent.</w:t>
      </w:r>
      <w:r w:rsidRPr="00E05D93">
        <w:t xml:space="preserve"> Ha az érték 8, akkor az eget teljesen elfedik a felhők, míg 0-nál teljesen felhőtlen.</w:t>
      </w:r>
      <w:r w:rsidR="00657B0F">
        <w:t xml:space="preserve"> Azonban adódnak bizonyos speciális esetek.</w:t>
      </w:r>
      <w:r w:rsidR="00AA34F7">
        <w:t xml:space="preserve"> Amennyiben</w:t>
      </w:r>
      <w:r w:rsidRPr="00E05D93">
        <w:t xml:space="preserve"> az értéket 8 oktának </w:t>
      </w:r>
      <w:r w:rsidR="00F261F3">
        <w:t>becsültük</w:t>
      </w:r>
      <w:r w:rsidRPr="00E05D93">
        <w:t>, de</w:t>
      </w:r>
      <w:r w:rsidR="008C5E60">
        <w:t xml:space="preserve"> valahol</w:t>
      </w:r>
      <w:r w:rsidRPr="00E05D93">
        <w:t xml:space="preserve"> van kis lyuk a felhőzeten, az értéket 7 oktának kell venni. Ugyan</w:t>
      </w:r>
      <w:del w:id="19" w:author="VZ" w:date="2014-11-02T15:36:00Z">
        <w:r w:rsidRPr="00E05D93" w:rsidDel="003408D6">
          <w:delText xml:space="preserve"> </w:delText>
        </w:r>
      </w:del>
      <w:r w:rsidRPr="00E05D93">
        <w:t>így 0 oktánál, ha egy</w:t>
      </w:r>
      <w:r w:rsidR="00010593">
        <w:t xml:space="preserve"> egészen</w:t>
      </w:r>
      <w:r w:rsidRPr="00E05D93">
        <w:t xml:space="preserve"> kis felhő van az égen, már 1 okta az értéke. </w:t>
      </w:r>
      <w:r w:rsidR="008A2F7D">
        <w:t xml:space="preserve">Ezen kívül fontos figyelembe vennünk, hogy Cumulus típusú felhő (később részletezve) nem lehet 8 okta. </w:t>
      </w:r>
      <w:proofErr w:type="gramStart"/>
      <w:r w:rsidR="008A2F7D">
        <w:t>Ebben az esetben feltételeznünk kell, hogy vannak kis lyukak, csak mi nem látjuk őket, és az értéket 7 oktának kell becsülni.</w:t>
      </w:r>
      <w:proofErr w:type="gramEnd"/>
      <w:r w:rsidR="006A0DE4">
        <w:t xml:space="preserve"> </w:t>
      </w:r>
      <w:r w:rsidR="004842F3">
        <w:fldChar w:fldCharType="begin" w:fldLock="1"/>
      </w:r>
      <w:r w:rsidR="00BA0FBB">
        <w:instrText>ADDIN CSL_CITATION { "citationItems" : [ { "id" : "ITEM-1", "itemData" : { "id" : "ITEM-1", "issued" : { "date-parts" : [ [ "2013" ] ] }, "publisher" : "Orsz\u00e1gos Meteorol\u00f3giai Szolg\u00e1lat", "publisher-place" : "Budapest", "title" : "G\u00e9pi l\u00e1t\u00f3 rendszer\u00fcnk fejleszt\u00e9s\u00e9nek a t\u00e1mogat\u00e1s\u00e1ra elk\u00e9sz\u00fclt \u00edr\u00e1sos specifik\u00e1ci\u00f3 \u00e9s k\u00e9pgy\u0171jtem\u00e9ny", "type" : "book" }, "uris" : [ "http://www.mendeley.com/documents/?uuid=33da0639-c880-4f38-b1a9-9758d05e555e" ] } ], "mendeley" : { "previouslyFormattedCitation" : "[1]" }, "properties" : { "noteIndex" : 0 }, "schema" : "https://github.com/citation-style-language/schema/raw/master/csl-citation.json" }</w:instrText>
      </w:r>
      <w:r w:rsidR="004842F3">
        <w:fldChar w:fldCharType="separate"/>
      </w:r>
      <w:r w:rsidR="003B7ECE" w:rsidRPr="003B7ECE">
        <w:rPr>
          <w:noProof/>
        </w:rPr>
        <w:t>[1]</w:t>
      </w:r>
      <w:r w:rsidR="004842F3">
        <w:fldChar w:fldCharType="end"/>
      </w:r>
    </w:p>
    <w:p w14:paraId="0DD7F060" w14:textId="77777777" w:rsidR="0094134C" w:rsidRDefault="00A9425A" w:rsidP="00EC376B">
      <w:pPr>
        <w:spacing w:before="120"/>
        <w:ind w:firstLine="426"/>
      </w:pPr>
      <w:r>
        <w:t xml:space="preserve">Hogy ezt az értéket képeken is megkaphassuk, első lépésként el kell tudnunk különíteni a felhőket az égtől. </w:t>
      </w:r>
      <w:r w:rsidR="0094134C" w:rsidRPr="00E05D93">
        <w:t xml:space="preserve">Ha </w:t>
      </w:r>
      <w:r>
        <w:t xml:space="preserve">ezt sikerült elvégeznünk, </w:t>
      </w:r>
      <w:r w:rsidR="0094134C" w:rsidRPr="00E05D93">
        <w:t>akkor ez az érték már könnyen kiszámítható a kamerán látható területre von</w:t>
      </w:r>
      <w:r w:rsidR="00EC376B" w:rsidRPr="00E05D93">
        <w:t xml:space="preserve">atkozóan. </w:t>
      </w:r>
      <w:r w:rsidR="0094134C" w:rsidRPr="00E05D93">
        <w:t>A borultság vizsgálatot a meteorológiánál jelenleg az észlelők végzik ránézéses becslés alapján</w:t>
      </w:r>
      <w:r w:rsidR="00B262F3">
        <w:t>, ami gyakran pontatlan</w:t>
      </w:r>
      <w:r w:rsidR="0094134C" w:rsidRPr="00E05D93">
        <w:t>.</w:t>
      </w:r>
      <w:r w:rsidR="0072452C">
        <w:t xml:space="preserve"> </w:t>
      </w:r>
      <w:r w:rsidR="00EC376B" w:rsidRPr="00E05D93">
        <w:t>Tehát a</w:t>
      </w:r>
      <w:r w:rsidR="0094134C" w:rsidRPr="00E05D93">
        <w:t xml:space="preserve">z első feladat számunkra a felhők detektálása, égtől való elkülönítése, </w:t>
      </w:r>
      <w:r w:rsidR="00EC376B" w:rsidRPr="00E05D93">
        <w:t>majd az imént említe</w:t>
      </w:r>
      <w:r w:rsidR="00A66775">
        <w:t xml:space="preserve">tt feltételek mellett meg kell </w:t>
      </w:r>
      <w:del w:id="20" w:author="VZ" w:date="2014-11-02T11:04:00Z">
        <w:r w:rsidR="00EC376B" w:rsidRPr="00E05D93" w:rsidDel="00025EF2">
          <w:delText xml:space="preserve"> </w:delText>
        </w:r>
      </w:del>
      <w:r w:rsidR="00EC376B" w:rsidRPr="00E05D93">
        <w:t>határozni az ég oktában mért borultságát</w:t>
      </w:r>
      <w:r w:rsidR="00AF4298" w:rsidRPr="00E05D93">
        <w:t>.</w:t>
      </w:r>
    </w:p>
    <w:p w14:paraId="302D54F7" w14:textId="77777777" w:rsidR="004C548A" w:rsidRDefault="004C548A" w:rsidP="005D510F">
      <w:r>
        <w:t>A felhők típusának megállapítása már egy összetettebb feladat.</w:t>
      </w:r>
      <w:r w:rsidR="00736BD1">
        <w:t xml:space="preserve"> Ez abból is látható, hogy ehhez is szükséges a felhők elkülönítése az égtől, viszont a detektált felületeket tovább kell vizsgálnunk.</w:t>
      </w:r>
      <w:r w:rsidR="00272926">
        <w:t xml:space="preserve"> Tovább nehezíti a feladatot, hogy 10 alap</w:t>
      </w:r>
      <w:del w:id="21" w:author="VZ" w:date="2014-11-02T11:04:00Z">
        <w:r w:rsidR="00272926" w:rsidDel="00025EF2">
          <w:delText xml:space="preserve"> </w:delText>
        </w:r>
      </w:del>
      <w:r w:rsidR="00272926">
        <w:t>típusú felhőt különböztetünk meg, melyeket további altípusokra bonthatunk</w:t>
      </w:r>
      <w:r w:rsidR="006D2E92">
        <w:t>.</w:t>
      </w:r>
      <w:r>
        <w:t xml:space="preserve"> Míg a borultság vizsgálatban jelenleg a gépek pontosabbak, ebben a témakörben még az észlelők</w:t>
      </w:r>
      <w:r w:rsidR="0008634C">
        <w:t xml:space="preserve"> becsülik meg</w:t>
      </w:r>
      <w:r w:rsidR="001266B5">
        <w:t xml:space="preserve"> </w:t>
      </w:r>
      <w:del w:id="22" w:author="VZ" w:date="2014-11-02T11:04:00Z">
        <w:r w:rsidR="0008634C" w:rsidDel="00025EF2">
          <w:delText xml:space="preserve"> </w:delText>
        </w:r>
      </w:del>
      <w:r w:rsidR="00FD57B6">
        <w:t>pontosabb</w:t>
      </w:r>
      <w:r w:rsidR="00360EE4">
        <w:t>an</w:t>
      </w:r>
      <w:r w:rsidR="00720EC8">
        <w:t xml:space="preserve"> a</w:t>
      </w:r>
      <w:r w:rsidR="00FD57B6">
        <w:t xml:space="preserve"> típust</w:t>
      </w:r>
      <w:r>
        <w:t>.</w:t>
      </w:r>
      <w:r w:rsidRPr="00E05D93">
        <w:t xml:space="preserve"> Részletes megvalósítása rendkívül nehéz témakör, mivel sok felhőtípus létezik, melyek gyakran csak apró tulajdonságokban térnek el egymástól. Ezen tulajdonságok némelyike ké</w:t>
      </w:r>
      <w:r w:rsidR="00A11D23">
        <w:t>p alapján nem is megállapítható, ilyen például a kialakulásának folyamata.</w:t>
      </w:r>
    </w:p>
    <w:p w14:paraId="56214326" w14:textId="77777777" w:rsidR="00FD57B6" w:rsidRPr="00FD57B6" w:rsidRDefault="00FD57B6" w:rsidP="005A6233">
      <w:pPr>
        <w:pStyle w:val="Cmsor2"/>
      </w:pPr>
      <w:bookmarkStart w:id="23" w:name="_Toc385287714"/>
      <w:bookmarkStart w:id="24" w:name="_Toc385409419"/>
      <w:r w:rsidRPr="00FD57B6">
        <w:t xml:space="preserve">2.2. Felhők </w:t>
      </w:r>
      <w:r w:rsidRPr="005A6233">
        <w:t>típusai</w:t>
      </w:r>
      <w:r w:rsidR="009B099A">
        <w:t xml:space="preserve"> és jellemzői</w:t>
      </w:r>
      <w:bookmarkEnd w:id="23"/>
      <w:bookmarkEnd w:id="24"/>
    </w:p>
    <w:p w14:paraId="5519E437" w14:textId="77777777" w:rsidR="004C548A" w:rsidRPr="00BC474A" w:rsidRDefault="004C548A" w:rsidP="004C548A">
      <w:pPr>
        <w:spacing w:before="120"/>
        <w:ind w:firstLine="426"/>
      </w:pPr>
      <w:r w:rsidRPr="00E05D93">
        <w:t xml:space="preserve">A felhőket magasság szerint </w:t>
      </w:r>
      <w:del w:id="25" w:author="VZ" w:date="2014-11-02T11:24:00Z">
        <w:r w:rsidRPr="00E05D93" w:rsidDel="00E028AB">
          <w:delText xml:space="preserve">3 </w:delText>
        </w:r>
      </w:del>
      <w:ins w:id="26" w:author="VZ" w:date="2014-11-02T11:24:00Z">
        <w:r w:rsidR="00E028AB">
          <w:t>három</w:t>
        </w:r>
        <w:r w:rsidR="00E028AB" w:rsidRPr="00E05D93">
          <w:t xml:space="preserve"> </w:t>
        </w:r>
      </w:ins>
      <w:r w:rsidRPr="00E05D93">
        <w:t xml:space="preserve">rétegbe, és ezeken belül 10 </w:t>
      </w:r>
      <w:r w:rsidR="00AD3564">
        <w:t>típusra</w:t>
      </w:r>
      <w:r w:rsidRPr="00E05D93">
        <w:t xml:space="preserve"> oszthatjuk</w:t>
      </w:r>
      <w:r>
        <w:t xml:space="preserve"> (lásd </w:t>
      </w:r>
      <w:r w:rsidR="005D510F">
        <w:t>1</w:t>
      </w:r>
      <w:r>
        <w:t>. táblázat)</w:t>
      </w:r>
      <w:r w:rsidRPr="00E05D93">
        <w:t xml:space="preserve">. </w:t>
      </w:r>
      <w:r w:rsidR="000C1732">
        <w:t>Ha</w:t>
      </w:r>
      <w:r w:rsidRPr="00E05D93">
        <w:t xml:space="preserve"> igazán részletesek akarunk lenni, akkor még ezeket is</w:t>
      </w:r>
      <w:r>
        <w:t xml:space="preserve"> tovább oszthatjuk altípusokra. </w:t>
      </w:r>
      <w:proofErr w:type="gramStart"/>
      <w:r>
        <w:t>Az alábbi adatokat a</w:t>
      </w:r>
      <w:ins w:id="27" w:author="VZ" w:date="2014-11-02T12:30:00Z">
        <w:r w:rsidR="009A626E">
          <w:t xml:space="preserve"> MET Office</w:t>
        </w:r>
      </w:ins>
      <w:r w:rsidR="003B7ECE">
        <w:t xml:space="preserve"> </w:t>
      </w:r>
      <w:ins w:id="28" w:author="VZ" w:date="2014-11-02T12:31:00Z">
        <w:r w:rsidR="009A626E">
          <w:t xml:space="preserve">könyvében </w:t>
        </w:r>
      </w:ins>
      <w:r w:rsidR="004842F3">
        <w:fldChar w:fldCharType="begin" w:fldLock="1"/>
      </w:r>
      <w:r w:rsidR="00BA0FBB">
        <w:instrText>ADDIN CSL_CITATION { "citationItems" : [ { "id" : "ITEM-1", "itemData" : { "id" : "ITEM-1", "issued" : { "date-parts" : [ [ "2006" ] ] }, "publisher" : "MET Office", "title" : "Cloud types for observers, Reading the Sky", "type" : "book" }, "uris" : [ "http://www.mendeley.com/documents/?uuid=d3f22633-e228-4445-a99c-48bbbac1fb60" ] } ], "mendeley" : { "previouslyFormattedCitation" : "[2]" }, "properties" : { "noteIndex" : 0 }, "schema" : "https://github.com/citation-style-language/schema/raw/master/csl-citation.json" }</w:instrText>
      </w:r>
      <w:r w:rsidR="004842F3">
        <w:fldChar w:fldCharType="separate"/>
      </w:r>
      <w:r w:rsidR="003B7ECE" w:rsidRPr="003B7ECE">
        <w:rPr>
          <w:noProof/>
        </w:rPr>
        <w:t>[2]</w:t>
      </w:r>
      <w:r w:rsidR="004842F3">
        <w:fldChar w:fldCharType="end"/>
      </w:r>
      <w:r>
        <w:t xml:space="preserve"> </w:t>
      </w:r>
      <w:del w:id="29" w:author="VZ" w:date="2014-11-02T12:31:00Z">
        <w:r w:rsidDel="009A626E">
          <w:delText xml:space="preserve">könyvben </w:delText>
        </w:r>
      </w:del>
      <w:r>
        <w:t>leírtak alapján és</w:t>
      </w:r>
      <w:proofErr w:type="gramEnd"/>
      <w:r>
        <w:t xml:space="preserve"> </w:t>
      </w:r>
      <w:proofErr w:type="gramStart"/>
      <w:r>
        <w:t>az</w:t>
      </w:r>
      <w:r w:rsidR="003B7ECE">
        <w:t xml:space="preserve"> </w:t>
      </w:r>
      <w:ins w:id="30" w:author="VZ" w:date="2014-11-02T12:31:00Z">
        <w:r w:rsidR="009A626E">
          <w:t>OMSZ specifikációjából</w:t>
        </w:r>
        <w:proofErr w:type="gramEnd"/>
        <w:r w:rsidR="009A626E">
          <w:t xml:space="preserve"> </w:t>
        </w:r>
      </w:ins>
      <w:r w:rsidR="004842F3">
        <w:fldChar w:fldCharType="begin" w:fldLock="1"/>
      </w:r>
      <w:r w:rsidR="00BA0FBB">
        <w:instrText>ADDIN CSL_CITATION { "citationItems" : [ { "id" : "ITEM-1", "itemData" : { "id" : "ITEM-1", "issued" : { "date-parts" : [ [ "2013" ] ] }, "publisher" : "Orsz\u00e1gos Meteorol\u00f3giai Szolg\u00e1lat", "publisher-place" : "Budapest", "title" : "G\u00e9pi l\u00e1t\u00f3 rendszer\u00fcnk fejleszt\u00e9s\u00e9nek a t\u00e1mogat\u00e1s\u00e1ra elk\u00e9sz\u00fclt \u00edr\u00e1sos specifik\u00e1ci\u00f3 \u00e9s k\u00e9pgy\u0171jtem\u00e9ny", "type" : "book" }, "uris" : [ "http://www.mendeley.com/documents/?uuid=33da0639-c880-4f38-b1a9-9758d05e555e" ] } ], "mendeley" : { "previouslyFormattedCitation" : "[1]" }, "properties" : { "noteIndex" : 0 }, "schema" : "https://github.com/citation-style-language/schema/raw/master/csl-citation.json" }</w:instrText>
      </w:r>
      <w:r w:rsidR="004842F3">
        <w:fldChar w:fldCharType="separate"/>
      </w:r>
      <w:r w:rsidR="003B7ECE" w:rsidRPr="003B7ECE">
        <w:rPr>
          <w:noProof/>
        </w:rPr>
        <w:t>[1]</w:t>
      </w:r>
      <w:r w:rsidR="004842F3">
        <w:fldChar w:fldCharType="end"/>
      </w:r>
      <w:r>
        <w:t xml:space="preserve"> </w:t>
      </w:r>
      <w:del w:id="31" w:author="VZ" w:date="2014-11-02T12:31:00Z">
        <w:r w:rsidDel="009A626E">
          <w:delText xml:space="preserve">specifikációból </w:delText>
        </w:r>
      </w:del>
      <w:r>
        <w:t>gyűjtöttük össze.</w:t>
      </w:r>
    </w:p>
    <w:p w14:paraId="5D5502E5" w14:textId="77777777" w:rsidR="004C548A" w:rsidRPr="00CF1FA8" w:rsidRDefault="004C548A" w:rsidP="004C548A">
      <w:pPr>
        <w:spacing w:before="120"/>
        <w:ind w:firstLine="426"/>
      </w:pPr>
      <w:r w:rsidRPr="00CF1FA8">
        <w:t xml:space="preserve">Magasan lévő felhők a </w:t>
      </w:r>
      <w:proofErr w:type="spellStart"/>
      <w:r w:rsidRPr="00CF1FA8">
        <w:t>Cirrus</w:t>
      </w:r>
      <w:proofErr w:type="spellEnd"/>
      <w:r w:rsidRPr="00CF1FA8">
        <w:t xml:space="preserve">, </w:t>
      </w:r>
      <w:proofErr w:type="spellStart"/>
      <w:r w:rsidRPr="00CF1FA8">
        <w:t>Cirrocumulus</w:t>
      </w:r>
      <w:proofErr w:type="spellEnd"/>
      <w:r w:rsidRPr="00CF1FA8">
        <w:t xml:space="preserve"> és a </w:t>
      </w:r>
      <w:proofErr w:type="spellStart"/>
      <w:r w:rsidRPr="00CF1FA8">
        <w:t>Cirrostratus</w:t>
      </w:r>
      <w:proofErr w:type="spellEnd"/>
      <w:r w:rsidRPr="00CF1FA8">
        <w:t>. Ezekre egységesen igaz, hogy 6000m fölött helyezkednek el, jégkristályokból állnak és nem adnak csapadékot.</w:t>
      </w:r>
    </w:p>
    <w:p w14:paraId="215D0121" w14:textId="77777777" w:rsidR="004C548A" w:rsidRPr="00CF1FA8" w:rsidRDefault="004C548A" w:rsidP="004C548A">
      <w:pPr>
        <w:spacing w:before="120"/>
        <w:ind w:firstLine="426"/>
      </w:pPr>
      <w:r w:rsidRPr="00CF1FA8">
        <w:t xml:space="preserve">A </w:t>
      </w:r>
      <w:proofErr w:type="spellStart"/>
      <w:r w:rsidRPr="00CF1FA8">
        <w:t>Cirrus</w:t>
      </w:r>
      <w:proofErr w:type="spellEnd"/>
      <w:r w:rsidRPr="00CF1FA8">
        <w:t xml:space="preserve"> egy világos színű, szálas szerkezetű magasan elhelyezkedő felhő. Általában egyszerre csak kevés </w:t>
      </w:r>
      <w:del w:id="32" w:author="VZ" w:date="2014-11-02T11:24:00Z">
        <w:r w:rsidRPr="00CF1FA8" w:rsidDel="00E028AB">
          <w:delText xml:space="preserve">- </w:delText>
        </w:r>
      </w:del>
      <w:ins w:id="33" w:author="VZ" w:date="2014-11-02T11:24:00Z">
        <w:r w:rsidR="00E028AB">
          <w:t>–</w:t>
        </w:r>
        <w:r w:rsidR="00E028AB" w:rsidRPr="00CF1FA8">
          <w:t xml:space="preserve"> </w:t>
        </w:r>
      </w:ins>
      <w:r w:rsidRPr="00CF1FA8">
        <w:t xml:space="preserve">néhány okta </w:t>
      </w:r>
      <w:del w:id="34" w:author="VZ" w:date="2014-11-02T11:24:00Z">
        <w:r w:rsidRPr="00CF1FA8" w:rsidDel="00E028AB">
          <w:delText xml:space="preserve">- </w:delText>
        </w:r>
      </w:del>
      <w:ins w:id="35" w:author="VZ" w:date="2014-11-02T11:24:00Z">
        <w:r w:rsidR="00E028AB">
          <w:t>–</w:t>
        </w:r>
        <w:r w:rsidR="00E028AB" w:rsidRPr="00CF1FA8">
          <w:t xml:space="preserve"> </w:t>
        </w:r>
      </w:ins>
      <w:r w:rsidRPr="00CF1FA8">
        <w:t>van belőle az égen. Érdekesség, hog</w:t>
      </w:r>
      <w:r>
        <w:t xml:space="preserve">y gyakran a repülőgépek </w:t>
      </w:r>
      <w:del w:id="36" w:author="VZ" w:date="2014-11-02T11:08:00Z">
        <w:r w:rsidDel="00025EF2">
          <w:delText xml:space="preserve">kondenz </w:delText>
        </w:r>
        <w:r w:rsidRPr="00CF1FA8" w:rsidDel="00025EF2">
          <w:delText>csíkja</w:delText>
        </w:r>
      </w:del>
      <w:ins w:id="37" w:author="VZ" w:date="2014-11-02T11:08:00Z">
        <w:r w:rsidR="00025EF2">
          <w:t>kondenzcsíkja</w:t>
        </w:r>
      </w:ins>
      <w:r w:rsidRPr="00CF1FA8">
        <w:t xml:space="preserve"> is </w:t>
      </w:r>
      <w:proofErr w:type="spellStart"/>
      <w:r w:rsidRPr="00CF1FA8">
        <w:t>Cirrus-szá</w:t>
      </w:r>
      <w:proofErr w:type="spellEnd"/>
      <w:r w:rsidRPr="00CF1FA8">
        <w:t xml:space="preserve"> alakul, ha sokáig megmarad (és ez nem baj, nem</w:t>
      </w:r>
      <w:r w:rsidR="00C70597">
        <w:t xml:space="preserve"> kell leszű</w:t>
      </w:r>
      <w:r w:rsidRPr="00CF1FA8">
        <w:t>rni a felhők közül).</w:t>
      </w:r>
    </w:p>
    <w:p w14:paraId="08012516" w14:textId="77777777" w:rsidR="004C548A" w:rsidRPr="00CF1FA8" w:rsidRDefault="004C548A" w:rsidP="004C548A">
      <w:pPr>
        <w:spacing w:before="120"/>
        <w:ind w:firstLine="426"/>
      </w:pPr>
      <w:r w:rsidRPr="00CF1FA8">
        <w:lastRenderedPageBreak/>
        <w:t xml:space="preserve">A </w:t>
      </w:r>
      <w:proofErr w:type="spellStart"/>
      <w:r w:rsidRPr="00CF1FA8">
        <w:t>Cirrocumulust</w:t>
      </w:r>
      <w:proofErr w:type="spellEnd"/>
      <w:r w:rsidRPr="00CF1FA8">
        <w:t xml:space="preserve"> a köznyelv "bárányfelhő"</w:t>
      </w:r>
      <w:proofErr w:type="spellStart"/>
      <w:r w:rsidRPr="00CF1FA8">
        <w:t>-nek</w:t>
      </w:r>
      <w:proofErr w:type="spellEnd"/>
      <w:r w:rsidRPr="00CF1FA8">
        <w:t xml:space="preserve"> nevezi. Szintén magasan helyezkedik el, gomolyos, általában fehér színű. Azonban </w:t>
      </w:r>
      <w:r>
        <w:t>nagyobb önárnyéka lehet, tehát</w:t>
      </w:r>
      <w:r w:rsidRPr="00CF1FA8">
        <w:t xml:space="preserve"> nem csa</w:t>
      </w:r>
      <w:r w:rsidR="00C543E5">
        <w:t>k fehér, hanem egész sötét színt is felvehet</w:t>
      </w:r>
      <w:r w:rsidRPr="00CF1FA8">
        <w:t>, tartalmazhat ezek között színátmenetet.</w:t>
      </w:r>
    </w:p>
    <w:p w14:paraId="2EF86528" w14:textId="77777777" w:rsidR="004C548A" w:rsidRDefault="004C548A" w:rsidP="004C548A">
      <w:pPr>
        <w:spacing w:before="120"/>
        <w:ind w:firstLine="426"/>
      </w:pPr>
      <w:r w:rsidRPr="00CF1FA8">
        <w:t xml:space="preserve">A </w:t>
      </w:r>
      <w:proofErr w:type="spellStart"/>
      <w:r w:rsidRPr="00CF1FA8">
        <w:t>Cirrostratus</w:t>
      </w:r>
      <w:proofErr w:type="spellEnd"/>
      <w:r w:rsidRPr="00CF1FA8">
        <w:t xml:space="preserve"> egy magasan elhelyezkedő egybefüggő fátyolfelhő. Képes az egész eget beborítani. Különleges ismertetőjele, hogy nagyon hasonlít az </w:t>
      </w:r>
      <w:proofErr w:type="spellStart"/>
      <w:r w:rsidRPr="00CF1FA8">
        <w:t>Altostratusra</w:t>
      </w:r>
      <w:proofErr w:type="spellEnd"/>
      <w:r w:rsidRPr="00CF1FA8">
        <w:t>, de átlátszik rajta a Nap, és körülötte Halo jelenség alakul ki, tehát egy gyűrű látszik.</w:t>
      </w:r>
    </w:p>
    <w:tbl>
      <w:tblPr>
        <w:tblW w:w="3105" w:type="pct"/>
        <w:jc w:val="center"/>
        <w:tblCellMar>
          <w:left w:w="10" w:type="dxa"/>
          <w:right w:w="10" w:type="dxa"/>
        </w:tblCellMar>
        <w:tblLook w:val="0000" w:firstRow="0" w:lastRow="0" w:firstColumn="0" w:lastColumn="0" w:noHBand="0" w:noVBand="0"/>
      </w:tblPr>
      <w:tblGrid>
        <w:gridCol w:w="1666"/>
        <w:gridCol w:w="2184"/>
        <w:gridCol w:w="1876"/>
      </w:tblGrid>
      <w:tr w:rsidR="003B7ECE" w:rsidRPr="00E05D93" w14:paraId="10895FF4" w14:textId="77777777" w:rsidTr="003B7ECE">
        <w:trPr>
          <w:trHeight w:val="1"/>
          <w:jc w:val="center"/>
        </w:trPr>
        <w:tc>
          <w:tcPr>
            <w:tcW w:w="1636" w:type="dxa"/>
            <w:tcBorders>
              <w:top w:val="single" w:sz="6" w:space="0" w:color="000000"/>
              <w:left w:val="single" w:sz="6" w:space="0" w:color="000000"/>
              <w:bottom w:val="single" w:sz="6" w:space="0" w:color="000000"/>
              <w:right w:val="single" w:sz="6" w:space="0" w:color="000000"/>
            </w:tcBorders>
            <w:shd w:val="clear" w:color="auto" w:fill="E9E9E9"/>
            <w:tcMar>
              <w:left w:w="74" w:type="dxa"/>
              <w:right w:w="74" w:type="dxa"/>
            </w:tcMar>
            <w:vAlign w:val="center"/>
          </w:tcPr>
          <w:p w14:paraId="0A4D70CC" w14:textId="77777777" w:rsidR="003B7ECE" w:rsidRPr="00E05D93" w:rsidRDefault="003B7ECE" w:rsidP="00A42D2C">
            <w:pPr>
              <w:spacing w:before="120"/>
              <w:ind w:firstLine="202"/>
              <w:rPr>
                <w:b/>
                <w:sz w:val="18"/>
                <w:szCs w:val="18"/>
              </w:rPr>
            </w:pPr>
            <w:r w:rsidRPr="00E05D93">
              <w:rPr>
                <w:b/>
                <w:sz w:val="18"/>
                <w:szCs w:val="18"/>
              </w:rPr>
              <w:t>Latin név</w:t>
            </w:r>
          </w:p>
        </w:tc>
        <w:tc>
          <w:tcPr>
            <w:tcW w:w="2145" w:type="dxa"/>
            <w:tcBorders>
              <w:top w:val="single" w:sz="6" w:space="0" w:color="000000"/>
              <w:left w:val="single" w:sz="6" w:space="0" w:color="000000"/>
              <w:bottom w:val="single" w:sz="6" w:space="0" w:color="000000"/>
              <w:right w:val="single" w:sz="6" w:space="0" w:color="000000"/>
            </w:tcBorders>
            <w:shd w:val="clear" w:color="auto" w:fill="E9E9E9"/>
            <w:tcMar>
              <w:left w:w="74" w:type="dxa"/>
              <w:right w:w="74" w:type="dxa"/>
            </w:tcMar>
            <w:vAlign w:val="center"/>
          </w:tcPr>
          <w:p w14:paraId="57ECFD9A" w14:textId="77777777" w:rsidR="003B7ECE" w:rsidRPr="00E05D93" w:rsidRDefault="003B7ECE" w:rsidP="00A42D2C">
            <w:pPr>
              <w:spacing w:before="120"/>
              <w:ind w:firstLine="202"/>
              <w:rPr>
                <w:b/>
                <w:sz w:val="18"/>
                <w:szCs w:val="18"/>
              </w:rPr>
            </w:pPr>
            <w:r w:rsidRPr="00E05D93">
              <w:rPr>
                <w:b/>
                <w:sz w:val="18"/>
                <w:szCs w:val="18"/>
              </w:rPr>
              <w:t>Magyar név</w:t>
            </w:r>
          </w:p>
        </w:tc>
        <w:tc>
          <w:tcPr>
            <w:tcW w:w="1842" w:type="dxa"/>
            <w:tcBorders>
              <w:top w:val="single" w:sz="6" w:space="0" w:color="000000"/>
              <w:left w:val="single" w:sz="6" w:space="0" w:color="000000"/>
              <w:bottom w:val="single" w:sz="6" w:space="0" w:color="000000"/>
              <w:right w:val="single" w:sz="6" w:space="0" w:color="000000"/>
            </w:tcBorders>
            <w:shd w:val="clear" w:color="auto" w:fill="E9E9E9"/>
            <w:tcMar>
              <w:left w:w="74" w:type="dxa"/>
              <w:right w:w="74" w:type="dxa"/>
            </w:tcMar>
            <w:vAlign w:val="center"/>
          </w:tcPr>
          <w:p w14:paraId="39C9DF54" w14:textId="77777777" w:rsidR="003B7ECE" w:rsidRPr="00E05D93" w:rsidRDefault="003B7ECE" w:rsidP="00A42D2C">
            <w:pPr>
              <w:spacing w:before="120"/>
              <w:ind w:firstLine="202"/>
              <w:rPr>
                <w:b/>
                <w:sz w:val="18"/>
                <w:szCs w:val="18"/>
              </w:rPr>
            </w:pPr>
            <w:r w:rsidRPr="00E05D93">
              <w:rPr>
                <w:b/>
                <w:sz w:val="18"/>
                <w:szCs w:val="18"/>
              </w:rPr>
              <w:t>Szint</w:t>
            </w:r>
          </w:p>
        </w:tc>
      </w:tr>
      <w:tr w:rsidR="003B7ECE" w:rsidRPr="00E05D93" w14:paraId="5A1B3FEC" w14:textId="77777777" w:rsidTr="003B7ECE">
        <w:trPr>
          <w:trHeight w:val="1"/>
          <w:jc w:val="center"/>
        </w:trPr>
        <w:tc>
          <w:tcPr>
            <w:tcW w:w="1636"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14:paraId="0132BD3B" w14:textId="77777777" w:rsidR="003B7ECE" w:rsidRPr="00E05D93" w:rsidRDefault="00D92F60" w:rsidP="00A42D2C">
            <w:pPr>
              <w:spacing w:before="120"/>
              <w:ind w:firstLine="202"/>
              <w:rPr>
                <w:sz w:val="18"/>
                <w:szCs w:val="18"/>
              </w:rPr>
            </w:pPr>
            <w:hyperlink r:id="rId10">
              <w:proofErr w:type="spellStart"/>
              <w:r w:rsidR="003B7ECE" w:rsidRPr="00E05D93">
                <w:rPr>
                  <w:sz w:val="18"/>
                  <w:szCs w:val="18"/>
                </w:rPr>
                <w:t>Cirrus</w:t>
              </w:r>
              <w:proofErr w:type="spellEnd"/>
            </w:hyperlink>
          </w:p>
        </w:tc>
        <w:tc>
          <w:tcPr>
            <w:tcW w:w="2145"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14:paraId="12922CA5" w14:textId="77777777" w:rsidR="003B7ECE" w:rsidRPr="00E05D93" w:rsidRDefault="003B7ECE" w:rsidP="00A42D2C">
            <w:pPr>
              <w:spacing w:before="120"/>
              <w:ind w:firstLine="202"/>
              <w:rPr>
                <w:sz w:val="18"/>
                <w:szCs w:val="18"/>
              </w:rPr>
            </w:pPr>
            <w:r w:rsidRPr="00E05D93">
              <w:rPr>
                <w:sz w:val="18"/>
                <w:szCs w:val="18"/>
              </w:rPr>
              <w:t>pehelyfelhő</w:t>
            </w:r>
          </w:p>
        </w:tc>
        <w:tc>
          <w:tcPr>
            <w:tcW w:w="1842"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14:paraId="0CC76FDE" w14:textId="77777777" w:rsidR="003B7ECE" w:rsidRPr="00E05D93" w:rsidRDefault="00DC301B" w:rsidP="00A42D2C">
            <w:pPr>
              <w:spacing w:before="120"/>
              <w:ind w:firstLine="202"/>
              <w:rPr>
                <w:sz w:val="18"/>
                <w:szCs w:val="18"/>
              </w:rPr>
            </w:pPr>
            <w:r w:rsidRPr="00E05D93">
              <w:rPr>
                <w:sz w:val="18"/>
                <w:szCs w:val="18"/>
              </w:rPr>
              <w:t>M</w:t>
            </w:r>
            <w:r w:rsidR="003B7ECE" w:rsidRPr="00E05D93">
              <w:rPr>
                <w:sz w:val="18"/>
                <w:szCs w:val="18"/>
              </w:rPr>
              <w:t>agas</w:t>
            </w:r>
          </w:p>
        </w:tc>
      </w:tr>
      <w:tr w:rsidR="003B7ECE" w:rsidRPr="00E05D93" w14:paraId="780BF31A" w14:textId="77777777" w:rsidTr="003B7ECE">
        <w:trPr>
          <w:trHeight w:val="1"/>
          <w:jc w:val="center"/>
        </w:trPr>
        <w:tc>
          <w:tcPr>
            <w:tcW w:w="1636"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14:paraId="62701FA1" w14:textId="77777777" w:rsidR="003B7ECE" w:rsidRPr="00E05D93" w:rsidRDefault="00D92F60" w:rsidP="00A42D2C">
            <w:pPr>
              <w:spacing w:before="120"/>
              <w:ind w:firstLine="202"/>
              <w:rPr>
                <w:sz w:val="18"/>
                <w:szCs w:val="18"/>
              </w:rPr>
            </w:pPr>
            <w:hyperlink r:id="rId11">
              <w:proofErr w:type="spellStart"/>
              <w:r w:rsidR="003B7ECE" w:rsidRPr="00E05D93">
                <w:rPr>
                  <w:sz w:val="18"/>
                  <w:szCs w:val="18"/>
                </w:rPr>
                <w:t>Cirrocumulus</w:t>
              </w:r>
              <w:proofErr w:type="spellEnd"/>
            </w:hyperlink>
          </w:p>
        </w:tc>
        <w:tc>
          <w:tcPr>
            <w:tcW w:w="2145"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14:paraId="027A5263" w14:textId="77777777" w:rsidR="003B7ECE" w:rsidRPr="00E05D93" w:rsidRDefault="003B7ECE" w:rsidP="00A42D2C">
            <w:pPr>
              <w:spacing w:before="120"/>
              <w:ind w:firstLine="202"/>
              <w:rPr>
                <w:sz w:val="18"/>
                <w:szCs w:val="18"/>
              </w:rPr>
            </w:pPr>
            <w:r w:rsidRPr="00E05D93">
              <w:rPr>
                <w:sz w:val="18"/>
                <w:szCs w:val="18"/>
              </w:rPr>
              <w:t>bárányfelhő</w:t>
            </w:r>
          </w:p>
        </w:tc>
        <w:tc>
          <w:tcPr>
            <w:tcW w:w="1842"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14:paraId="29B74CD9" w14:textId="77777777" w:rsidR="003B7ECE" w:rsidRPr="00E05D93" w:rsidRDefault="00DC301B" w:rsidP="00A42D2C">
            <w:pPr>
              <w:spacing w:before="120"/>
              <w:ind w:firstLine="202"/>
              <w:rPr>
                <w:sz w:val="18"/>
                <w:szCs w:val="18"/>
              </w:rPr>
            </w:pPr>
            <w:r w:rsidRPr="00E05D93">
              <w:rPr>
                <w:sz w:val="18"/>
                <w:szCs w:val="18"/>
              </w:rPr>
              <w:t>M</w:t>
            </w:r>
            <w:r w:rsidR="003B7ECE" w:rsidRPr="00E05D93">
              <w:rPr>
                <w:sz w:val="18"/>
                <w:szCs w:val="18"/>
              </w:rPr>
              <w:t>agas</w:t>
            </w:r>
          </w:p>
        </w:tc>
      </w:tr>
      <w:tr w:rsidR="003B7ECE" w:rsidRPr="00E05D93" w14:paraId="16893EF9" w14:textId="77777777" w:rsidTr="003B7ECE">
        <w:trPr>
          <w:trHeight w:val="1"/>
          <w:jc w:val="center"/>
        </w:trPr>
        <w:tc>
          <w:tcPr>
            <w:tcW w:w="1636"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14:paraId="7D7A2E38" w14:textId="77777777" w:rsidR="003B7ECE" w:rsidRPr="00E05D93" w:rsidRDefault="00D92F60" w:rsidP="00A42D2C">
            <w:pPr>
              <w:spacing w:before="120"/>
              <w:ind w:firstLine="202"/>
              <w:rPr>
                <w:sz w:val="18"/>
                <w:szCs w:val="18"/>
              </w:rPr>
            </w:pPr>
            <w:hyperlink r:id="rId12">
              <w:proofErr w:type="spellStart"/>
              <w:r w:rsidR="003B7ECE" w:rsidRPr="00E05D93">
                <w:rPr>
                  <w:sz w:val="18"/>
                  <w:szCs w:val="18"/>
                </w:rPr>
                <w:t>Cirrostratus</w:t>
              </w:r>
              <w:proofErr w:type="spellEnd"/>
            </w:hyperlink>
          </w:p>
        </w:tc>
        <w:tc>
          <w:tcPr>
            <w:tcW w:w="2145"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14:paraId="534C0B43" w14:textId="77777777" w:rsidR="003B7ECE" w:rsidRPr="00E05D93" w:rsidRDefault="003B7ECE" w:rsidP="00A42D2C">
            <w:pPr>
              <w:spacing w:before="120"/>
              <w:ind w:firstLine="202"/>
              <w:rPr>
                <w:sz w:val="18"/>
                <w:szCs w:val="18"/>
              </w:rPr>
            </w:pPr>
            <w:r w:rsidRPr="00E05D93">
              <w:rPr>
                <w:sz w:val="18"/>
                <w:szCs w:val="18"/>
              </w:rPr>
              <w:t>fátyolfelhő</w:t>
            </w:r>
          </w:p>
        </w:tc>
        <w:tc>
          <w:tcPr>
            <w:tcW w:w="1842"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14:paraId="2758D8FE" w14:textId="77777777" w:rsidR="003B7ECE" w:rsidRPr="00E05D93" w:rsidRDefault="00DC301B" w:rsidP="00A42D2C">
            <w:pPr>
              <w:spacing w:before="120"/>
              <w:ind w:firstLine="202"/>
              <w:rPr>
                <w:sz w:val="18"/>
                <w:szCs w:val="18"/>
              </w:rPr>
            </w:pPr>
            <w:r w:rsidRPr="00E05D93">
              <w:rPr>
                <w:sz w:val="18"/>
                <w:szCs w:val="18"/>
              </w:rPr>
              <w:t>M</w:t>
            </w:r>
            <w:r w:rsidR="003B7ECE" w:rsidRPr="00E05D93">
              <w:rPr>
                <w:sz w:val="18"/>
                <w:szCs w:val="18"/>
              </w:rPr>
              <w:t>agas</w:t>
            </w:r>
          </w:p>
        </w:tc>
      </w:tr>
      <w:tr w:rsidR="003B7ECE" w:rsidRPr="00E05D93" w14:paraId="326C8351" w14:textId="77777777" w:rsidTr="003B7ECE">
        <w:trPr>
          <w:trHeight w:val="1"/>
          <w:jc w:val="center"/>
        </w:trPr>
        <w:tc>
          <w:tcPr>
            <w:tcW w:w="1636"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14:paraId="2A41A0DD" w14:textId="77777777" w:rsidR="003B7ECE" w:rsidRPr="00E05D93" w:rsidRDefault="00D92F60" w:rsidP="00A42D2C">
            <w:pPr>
              <w:spacing w:before="120"/>
              <w:ind w:firstLine="202"/>
              <w:rPr>
                <w:sz w:val="18"/>
                <w:szCs w:val="18"/>
              </w:rPr>
            </w:pPr>
            <w:hyperlink r:id="rId13">
              <w:proofErr w:type="spellStart"/>
              <w:r w:rsidR="003B7ECE" w:rsidRPr="00E05D93">
                <w:rPr>
                  <w:sz w:val="18"/>
                  <w:szCs w:val="18"/>
                </w:rPr>
                <w:t>Altocumulus</w:t>
              </w:r>
              <w:proofErr w:type="spellEnd"/>
            </w:hyperlink>
          </w:p>
        </w:tc>
        <w:tc>
          <w:tcPr>
            <w:tcW w:w="2145"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14:paraId="32C4FFEC" w14:textId="77777777" w:rsidR="003B7ECE" w:rsidRPr="00E05D93" w:rsidRDefault="003B7ECE" w:rsidP="00A42D2C">
            <w:pPr>
              <w:spacing w:before="120"/>
              <w:ind w:firstLine="202"/>
              <w:rPr>
                <w:sz w:val="18"/>
                <w:szCs w:val="18"/>
              </w:rPr>
            </w:pPr>
            <w:r w:rsidRPr="00E05D93">
              <w:rPr>
                <w:sz w:val="18"/>
                <w:szCs w:val="18"/>
              </w:rPr>
              <w:t>párnafelhő</w:t>
            </w:r>
          </w:p>
        </w:tc>
        <w:tc>
          <w:tcPr>
            <w:tcW w:w="1842"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14:paraId="4A9ADF12" w14:textId="77777777" w:rsidR="003B7ECE" w:rsidRPr="00E05D93" w:rsidRDefault="00DC301B" w:rsidP="00A42D2C">
            <w:pPr>
              <w:spacing w:before="120"/>
              <w:ind w:firstLine="202"/>
              <w:rPr>
                <w:sz w:val="18"/>
                <w:szCs w:val="18"/>
              </w:rPr>
            </w:pPr>
            <w:r>
              <w:rPr>
                <w:sz w:val="18"/>
                <w:szCs w:val="18"/>
              </w:rPr>
              <w:t>K</w:t>
            </w:r>
            <w:r w:rsidR="003B7ECE" w:rsidRPr="00E05D93">
              <w:rPr>
                <w:sz w:val="18"/>
                <w:szCs w:val="18"/>
              </w:rPr>
              <w:t>özépmagas</w:t>
            </w:r>
          </w:p>
        </w:tc>
      </w:tr>
      <w:tr w:rsidR="003B7ECE" w:rsidRPr="00E05D93" w14:paraId="021DF17C" w14:textId="77777777" w:rsidTr="003B7ECE">
        <w:trPr>
          <w:trHeight w:val="1"/>
          <w:jc w:val="center"/>
        </w:trPr>
        <w:tc>
          <w:tcPr>
            <w:tcW w:w="1636"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14:paraId="07F682BC" w14:textId="77777777" w:rsidR="003B7ECE" w:rsidRPr="00E05D93" w:rsidRDefault="00D92F60" w:rsidP="00A42D2C">
            <w:pPr>
              <w:spacing w:before="120"/>
              <w:ind w:firstLine="202"/>
              <w:rPr>
                <w:sz w:val="18"/>
                <w:szCs w:val="18"/>
              </w:rPr>
            </w:pPr>
            <w:hyperlink r:id="rId14">
              <w:proofErr w:type="spellStart"/>
              <w:r w:rsidR="003B7ECE" w:rsidRPr="00E05D93">
                <w:rPr>
                  <w:sz w:val="18"/>
                  <w:szCs w:val="18"/>
                </w:rPr>
                <w:t>Altostratus</w:t>
              </w:r>
              <w:proofErr w:type="spellEnd"/>
            </w:hyperlink>
          </w:p>
        </w:tc>
        <w:tc>
          <w:tcPr>
            <w:tcW w:w="2145"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14:paraId="170224A4" w14:textId="77777777" w:rsidR="003B7ECE" w:rsidRPr="00E05D93" w:rsidRDefault="003B7ECE" w:rsidP="00A42D2C">
            <w:pPr>
              <w:spacing w:before="120"/>
              <w:ind w:firstLine="202"/>
              <w:rPr>
                <w:sz w:val="18"/>
                <w:szCs w:val="18"/>
              </w:rPr>
            </w:pPr>
            <w:r w:rsidRPr="00E05D93">
              <w:rPr>
                <w:sz w:val="18"/>
                <w:szCs w:val="18"/>
              </w:rPr>
              <w:t>lepelfelhő</w:t>
            </w:r>
          </w:p>
        </w:tc>
        <w:tc>
          <w:tcPr>
            <w:tcW w:w="1842"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14:paraId="48445FD9" w14:textId="77777777" w:rsidR="003B7ECE" w:rsidRPr="00E05D93" w:rsidRDefault="00DC301B" w:rsidP="00A42D2C">
            <w:pPr>
              <w:spacing w:before="120"/>
              <w:ind w:firstLine="202"/>
              <w:rPr>
                <w:sz w:val="18"/>
                <w:szCs w:val="18"/>
              </w:rPr>
            </w:pPr>
            <w:r>
              <w:rPr>
                <w:sz w:val="18"/>
                <w:szCs w:val="18"/>
              </w:rPr>
              <w:t>K</w:t>
            </w:r>
            <w:r w:rsidR="003B7ECE" w:rsidRPr="00E05D93">
              <w:rPr>
                <w:sz w:val="18"/>
                <w:szCs w:val="18"/>
              </w:rPr>
              <w:t>özépmagas</w:t>
            </w:r>
          </w:p>
        </w:tc>
      </w:tr>
      <w:tr w:rsidR="003B7ECE" w:rsidRPr="00E05D93" w14:paraId="0609BB47" w14:textId="77777777" w:rsidTr="003B7ECE">
        <w:trPr>
          <w:trHeight w:val="1"/>
          <w:jc w:val="center"/>
        </w:trPr>
        <w:tc>
          <w:tcPr>
            <w:tcW w:w="1636"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14:paraId="51C5D9DE" w14:textId="77777777" w:rsidR="003B7ECE" w:rsidRPr="00E05D93" w:rsidRDefault="00D92F60" w:rsidP="00A42D2C">
            <w:pPr>
              <w:spacing w:before="120"/>
              <w:ind w:firstLine="202"/>
              <w:rPr>
                <w:sz w:val="18"/>
                <w:szCs w:val="18"/>
              </w:rPr>
            </w:pPr>
            <w:hyperlink r:id="rId15">
              <w:proofErr w:type="spellStart"/>
              <w:r w:rsidR="003B7ECE" w:rsidRPr="00E05D93">
                <w:rPr>
                  <w:sz w:val="18"/>
                  <w:szCs w:val="18"/>
                </w:rPr>
                <w:t>Stratocumulus</w:t>
              </w:r>
              <w:proofErr w:type="spellEnd"/>
            </w:hyperlink>
          </w:p>
        </w:tc>
        <w:tc>
          <w:tcPr>
            <w:tcW w:w="2145"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14:paraId="2E43FFDB" w14:textId="77777777" w:rsidR="003B7ECE" w:rsidRPr="00E05D93" w:rsidRDefault="003B7ECE" w:rsidP="00A42D2C">
            <w:pPr>
              <w:spacing w:before="120"/>
              <w:ind w:firstLine="202"/>
              <w:rPr>
                <w:sz w:val="18"/>
                <w:szCs w:val="18"/>
              </w:rPr>
            </w:pPr>
            <w:r w:rsidRPr="00E05D93">
              <w:rPr>
                <w:sz w:val="18"/>
                <w:szCs w:val="18"/>
              </w:rPr>
              <w:t>gomolyos rétegfelhő</w:t>
            </w:r>
          </w:p>
        </w:tc>
        <w:tc>
          <w:tcPr>
            <w:tcW w:w="1842"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14:paraId="01BB35C0" w14:textId="77777777" w:rsidR="003B7ECE" w:rsidRPr="00E05D93" w:rsidRDefault="00DC301B" w:rsidP="00A42D2C">
            <w:pPr>
              <w:spacing w:before="120"/>
              <w:ind w:firstLine="202"/>
              <w:rPr>
                <w:sz w:val="18"/>
                <w:szCs w:val="18"/>
              </w:rPr>
            </w:pPr>
            <w:r w:rsidRPr="00E05D93">
              <w:rPr>
                <w:sz w:val="18"/>
                <w:szCs w:val="18"/>
              </w:rPr>
              <w:t>A</w:t>
            </w:r>
            <w:r w:rsidR="003B7ECE" w:rsidRPr="00E05D93">
              <w:rPr>
                <w:sz w:val="18"/>
                <w:szCs w:val="18"/>
              </w:rPr>
              <w:t>lacsony</w:t>
            </w:r>
          </w:p>
        </w:tc>
      </w:tr>
      <w:tr w:rsidR="003B7ECE" w:rsidRPr="00E05D93" w14:paraId="59E59076" w14:textId="77777777" w:rsidTr="003B7ECE">
        <w:trPr>
          <w:trHeight w:val="1"/>
          <w:jc w:val="center"/>
        </w:trPr>
        <w:tc>
          <w:tcPr>
            <w:tcW w:w="1636"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14:paraId="3E6252EF" w14:textId="77777777" w:rsidR="003B7ECE" w:rsidRPr="00E05D93" w:rsidRDefault="00D92F60" w:rsidP="00A42D2C">
            <w:pPr>
              <w:spacing w:before="120"/>
              <w:ind w:firstLine="202"/>
              <w:rPr>
                <w:sz w:val="18"/>
                <w:szCs w:val="18"/>
              </w:rPr>
            </w:pPr>
            <w:hyperlink r:id="rId16">
              <w:proofErr w:type="spellStart"/>
              <w:r w:rsidR="003B7ECE" w:rsidRPr="00E05D93">
                <w:rPr>
                  <w:sz w:val="18"/>
                  <w:szCs w:val="18"/>
                </w:rPr>
                <w:t>Stratus</w:t>
              </w:r>
              <w:proofErr w:type="spellEnd"/>
            </w:hyperlink>
          </w:p>
        </w:tc>
        <w:tc>
          <w:tcPr>
            <w:tcW w:w="2145"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14:paraId="5D1477E0" w14:textId="77777777" w:rsidR="003B7ECE" w:rsidRPr="00E05D93" w:rsidRDefault="003B7ECE" w:rsidP="00A42D2C">
            <w:pPr>
              <w:spacing w:before="120"/>
              <w:ind w:firstLine="202"/>
              <w:rPr>
                <w:sz w:val="18"/>
                <w:szCs w:val="18"/>
              </w:rPr>
            </w:pPr>
            <w:r w:rsidRPr="00E05D93">
              <w:rPr>
                <w:sz w:val="18"/>
                <w:szCs w:val="18"/>
              </w:rPr>
              <w:t>rétegfelhő</w:t>
            </w:r>
          </w:p>
        </w:tc>
        <w:tc>
          <w:tcPr>
            <w:tcW w:w="1842"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14:paraId="7547ADDB" w14:textId="77777777" w:rsidR="003B7ECE" w:rsidRPr="00E05D93" w:rsidRDefault="00DC301B" w:rsidP="00A42D2C">
            <w:pPr>
              <w:spacing w:before="120"/>
              <w:ind w:firstLine="202"/>
              <w:rPr>
                <w:sz w:val="18"/>
                <w:szCs w:val="18"/>
              </w:rPr>
            </w:pPr>
            <w:r w:rsidRPr="00E05D93">
              <w:rPr>
                <w:sz w:val="18"/>
                <w:szCs w:val="18"/>
              </w:rPr>
              <w:t>A</w:t>
            </w:r>
            <w:r w:rsidR="003B7ECE" w:rsidRPr="00E05D93">
              <w:rPr>
                <w:sz w:val="18"/>
                <w:szCs w:val="18"/>
              </w:rPr>
              <w:t>lacsony</w:t>
            </w:r>
          </w:p>
        </w:tc>
      </w:tr>
      <w:tr w:rsidR="003B7ECE" w:rsidRPr="00E05D93" w14:paraId="57E1E274" w14:textId="77777777" w:rsidTr="003B7ECE">
        <w:trPr>
          <w:trHeight w:val="1"/>
          <w:jc w:val="center"/>
        </w:trPr>
        <w:tc>
          <w:tcPr>
            <w:tcW w:w="1636"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14:paraId="56E3D9E7" w14:textId="77777777" w:rsidR="003B7ECE" w:rsidRPr="00E05D93" w:rsidRDefault="00D92F60" w:rsidP="00A42D2C">
            <w:pPr>
              <w:spacing w:before="120"/>
              <w:ind w:firstLine="202"/>
              <w:rPr>
                <w:sz w:val="18"/>
                <w:szCs w:val="18"/>
              </w:rPr>
            </w:pPr>
            <w:hyperlink r:id="rId17">
              <w:r w:rsidR="003B7ECE" w:rsidRPr="00E05D93">
                <w:rPr>
                  <w:sz w:val="18"/>
                  <w:szCs w:val="18"/>
                </w:rPr>
                <w:t>Cumulus</w:t>
              </w:r>
            </w:hyperlink>
          </w:p>
        </w:tc>
        <w:tc>
          <w:tcPr>
            <w:tcW w:w="2145"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14:paraId="7E2B675A" w14:textId="77777777" w:rsidR="003B7ECE" w:rsidRPr="00E05D93" w:rsidRDefault="003B7ECE" w:rsidP="00A42D2C">
            <w:pPr>
              <w:spacing w:before="120"/>
              <w:ind w:firstLine="202"/>
              <w:rPr>
                <w:sz w:val="18"/>
                <w:szCs w:val="18"/>
              </w:rPr>
            </w:pPr>
            <w:r w:rsidRPr="00E05D93">
              <w:rPr>
                <w:sz w:val="18"/>
                <w:szCs w:val="18"/>
              </w:rPr>
              <w:t>gomolyfelhő</w:t>
            </w:r>
          </w:p>
        </w:tc>
        <w:tc>
          <w:tcPr>
            <w:tcW w:w="1842"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14:paraId="6228F23C" w14:textId="77777777" w:rsidR="003B7ECE" w:rsidRPr="00E05D93" w:rsidRDefault="00DC301B" w:rsidP="00A42D2C">
            <w:pPr>
              <w:spacing w:before="120"/>
              <w:ind w:firstLine="202"/>
              <w:rPr>
                <w:sz w:val="18"/>
                <w:szCs w:val="18"/>
              </w:rPr>
            </w:pPr>
            <w:r w:rsidRPr="00E05D93">
              <w:rPr>
                <w:sz w:val="18"/>
                <w:szCs w:val="18"/>
              </w:rPr>
              <w:t>A</w:t>
            </w:r>
            <w:r w:rsidR="003B7ECE" w:rsidRPr="00E05D93">
              <w:rPr>
                <w:sz w:val="18"/>
                <w:szCs w:val="18"/>
              </w:rPr>
              <w:t>lacsony</w:t>
            </w:r>
          </w:p>
        </w:tc>
      </w:tr>
      <w:tr w:rsidR="003B7ECE" w:rsidRPr="00E05D93" w14:paraId="599C7564" w14:textId="77777777" w:rsidTr="003B7ECE">
        <w:trPr>
          <w:trHeight w:val="1"/>
          <w:jc w:val="center"/>
        </w:trPr>
        <w:tc>
          <w:tcPr>
            <w:tcW w:w="1636"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14:paraId="0FB9633F" w14:textId="77777777" w:rsidR="003B7ECE" w:rsidRPr="00E05D93" w:rsidRDefault="00D92F60" w:rsidP="00A42D2C">
            <w:pPr>
              <w:spacing w:before="120"/>
              <w:ind w:firstLine="202"/>
              <w:rPr>
                <w:sz w:val="18"/>
                <w:szCs w:val="18"/>
              </w:rPr>
            </w:pPr>
            <w:hyperlink r:id="rId18">
              <w:proofErr w:type="spellStart"/>
              <w:r w:rsidR="003B7ECE" w:rsidRPr="00E05D93">
                <w:rPr>
                  <w:sz w:val="18"/>
                  <w:szCs w:val="18"/>
                </w:rPr>
                <w:t>Nimbostratus</w:t>
              </w:r>
              <w:proofErr w:type="spellEnd"/>
            </w:hyperlink>
          </w:p>
        </w:tc>
        <w:tc>
          <w:tcPr>
            <w:tcW w:w="2145"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14:paraId="562118F7" w14:textId="77777777" w:rsidR="003B7ECE" w:rsidRPr="00E05D93" w:rsidRDefault="003B7ECE" w:rsidP="00A42D2C">
            <w:pPr>
              <w:spacing w:before="120"/>
              <w:ind w:firstLine="202"/>
              <w:rPr>
                <w:sz w:val="18"/>
                <w:szCs w:val="18"/>
              </w:rPr>
            </w:pPr>
            <w:r w:rsidRPr="00E05D93">
              <w:rPr>
                <w:sz w:val="18"/>
                <w:szCs w:val="18"/>
              </w:rPr>
              <w:t>esőrétegfelhő</w:t>
            </w:r>
          </w:p>
        </w:tc>
        <w:tc>
          <w:tcPr>
            <w:tcW w:w="1842"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14:paraId="4EC79498" w14:textId="77777777" w:rsidR="003B7ECE" w:rsidRPr="00E05D93" w:rsidRDefault="00291303" w:rsidP="00A42D2C">
            <w:pPr>
              <w:spacing w:before="120"/>
              <w:ind w:firstLine="202"/>
              <w:rPr>
                <w:sz w:val="18"/>
                <w:szCs w:val="18"/>
              </w:rPr>
            </w:pPr>
            <w:r>
              <w:rPr>
                <w:sz w:val="18"/>
                <w:szCs w:val="18"/>
              </w:rPr>
              <w:t>Középmagas</w:t>
            </w:r>
          </w:p>
        </w:tc>
      </w:tr>
      <w:tr w:rsidR="003B7ECE" w:rsidRPr="00E05D93" w14:paraId="6C033F62" w14:textId="77777777" w:rsidTr="003B7ECE">
        <w:trPr>
          <w:trHeight w:val="1"/>
          <w:jc w:val="center"/>
        </w:trPr>
        <w:tc>
          <w:tcPr>
            <w:tcW w:w="1636"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14:paraId="625065ED" w14:textId="77777777" w:rsidR="003B7ECE" w:rsidRPr="00E05D93" w:rsidRDefault="00D92F60" w:rsidP="00A42D2C">
            <w:pPr>
              <w:spacing w:before="120"/>
              <w:ind w:firstLine="202"/>
              <w:rPr>
                <w:sz w:val="18"/>
                <w:szCs w:val="18"/>
              </w:rPr>
            </w:pPr>
            <w:hyperlink r:id="rId19">
              <w:proofErr w:type="spellStart"/>
              <w:r w:rsidR="003B7ECE" w:rsidRPr="00E05D93">
                <w:rPr>
                  <w:sz w:val="18"/>
                  <w:szCs w:val="18"/>
                </w:rPr>
                <w:t>Cumulonimbus</w:t>
              </w:r>
              <w:proofErr w:type="spellEnd"/>
            </w:hyperlink>
          </w:p>
        </w:tc>
        <w:tc>
          <w:tcPr>
            <w:tcW w:w="2145"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14:paraId="416324D1" w14:textId="77777777" w:rsidR="003B7ECE" w:rsidRPr="00E05D93" w:rsidRDefault="003B7ECE" w:rsidP="00A42D2C">
            <w:pPr>
              <w:spacing w:before="120"/>
              <w:ind w:firstLine="202"/>
              <w:rPr>
                <w:sz w:val="18"/>
                <w:szCs w:val="18"/>
              </w:rPr>
            </w:pPr>
            <w:r w:rsidRPr="00E05D93">
              <w:rPr>
                <w:sz w:val="18"/>
                <w:szCs w:val="18"/>
              </w:rPr>
              <w:t>zivatarfelhő</w:t>
            </w:r>
          </w:p>
        </w:tc>
        <w:tc>
          <w:tcPr>
            <w:tcW w:w="1842"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14:paraId="13883919" w14:textId="77777777" w:rsidR="003B7ECE" w:rsidRPr="00E05D93" w:rsidRDefault="00741916" w:rsidP="00A42D2C">
            <w:pPr>
              <w:keepNext/>
              <w:spacing w:before="120"/>
              <w:ind w:firstLine="202"/>
              <w:rPr>
                <w:sz w:val="18"/>
                <w:szCs w:val="18"/>
              </w:rPr>
            </w:pPr>
            <w:r>
              <w:rPr>
                <w:sz w:val="18"/>
                <w:szCs w:val="18"/>
              </w:rPr>
              <w:t>T</w:t>
            </w:r>
            <w:r w:rsidR="003B7ECE" w:rsidRPr="00E05D93">
              <w:rPr>
                <w:sz w:val="18"/>
                <w:szCs w:val="18"/>
              </w:rPr>
              <w:t>öbb szintet átfog</w:t>
            </w:r>
          </w:p>
        </w:tc>
      </w:tr>
    </w:tbl>
    <w:p w14:paraId="53A3817F" w14:textId="77777777" w:rsidR="004C548A" w:rsidRPr="00BC474A" w:rsidRDefault="004842F3" w:rsidP="004C548A">
      <w:pPr>
        <w:pStyle w:val="Kpalrs"/>
        <w:spacing w:before="120"/>
        <w:rPr>
          <w:noProof/>
          <w:color w:val="000000" w:themeColor="text1"/>
          <w:szCs w:val="20"/>
        </w:rPr>
      </w:pPr>
      <w:r w:rsidRPr="00750117">
        <w:rPr>
          <w:noProof/>
          <w:color w:val="000000" w:themeColor="text1"/>
          <w:szCs w:val="20"/>
        </w:rPr>
        <w:fldChar w:fldCharType="begin"/>
      </w:r>
      <w:r w:rsidR="004C548A" w:rsidRPr="00750117">
        <w:rPr>
          <w:noProof/>
          <w:color w:val="000000" w:themeColor="text1"/>
          <w:szCs w:val="20"/>
        </w:rPr>
        <w:instrText xml:space="preserve"> SEQ táblázat \* ARABIC </w:instrText>
      </w:r>
      <w:r w:rsidRPr="00750117">
        <w:rPr>
          <w:noProof/>
          <w:color w:val="000000" w:themeColor="text1"/>
          <w:szCs w:val="20"/>
        </w:rPr>
        <w:fldChar w:fldCharType="separate"/>
      </w:r>
      <w:r w:rsidR="00F645D6">
        <w:rPr>
          <w:noProof/>
          <w:color w:val="000000" w:themeColor="text1"/>
          <w:szCs w:val="20"/>
        </w:rPr>
        <w:t>1</w:t>
      </w:r>
      <w:r w:rsidRPr="00750117">
        <w:rPr>
          <w:noProof/>
          <w:color w:val="000000" w:themeColor="text1"/>
          <w:szCs w:val="20"/>
        </w:rPr>
        <w:fldChar w:fldCharType="end"/>
      </w:r>
      <w:r w:rsidR="004C548A" w:rsidRPr="00750117">
        <w:rPr>
          <w:noProof/>
          <w:color w:val="000000" w:themeColor="text1"/>
          <w:szCs w:val="20"/>
        </w:rPr>
        <w:t>. táblázat – Felhők típusai</w:t>
      </w:r>
      <w:ins w:id="38" w:author="VZ" w:date="2014-11-02T11:09:00Z">
        <w:r w:rsidR="00025EF2">
          <w:rPr>
            <w:noProof/>
            <w:color w:val="000000" w:themeColor="text1"/>
            <w:szCs w:val="20"/>
          </w:rPr>
          <w:t xml:space="preserve"> </w:t>
        </w:r>
      </w:ins>
      <w:del w:id="39" w:author="VZ" w:date="2014-11-02T11:10:00Z">
        <w:r w:rsidR="004C548A" w:rsidRPr="00750117" w:rsidDel="00025EF2">
          <w:rPr>
            <w:noProof/>
            <w:color w:val="000000" w:themeColor="text1"/>
            <w:szCs w:val="20"/>
          </w:rPr>
          <w:delText>.</w:delText>
        </w:r>
      </w:del>
      <w:r>
        <w:rPr>
          <w:noProof/>
          <w:color w:val="000000" w:themeColor="text1"/>
          <w:szCs w:val="20"/>
        </w:rPr>
        <w:fldChar w:fldCharType="begin" w:fldLock="1"/>
      </w:r>
      <w:r w:rsidR="00BA0FBB">
        <w:rPr>
          <w:noProof/>
          <w:color w:val="000000" w:themeColor="text1"/>
          <w:szCs w:val="20"/>
        </w:rPr>
        <w:instrText>ADDIN CSL_CITATION { "citationItems" : [ { "id" : "ITEM-1", "itemData" : { "id" : "ITEM-1", "issued" : { "date-parts" : [ [ "2006" ] ] }, "publisher" : "MET Office", "title" : "Cloud types for observers, Reading the Sky", "type" : "book" }, "uris" : [ "http://www.mendeley.com/documents/?uuid=d3f22633-e228-4445-a99c-48bbbac1fb60" ] } ], "mendeley" : { "previouslyFormattedCitation" : "[2]" }, "properties" : { "noteIndex" : 0 }, "schema" : "https://github.com/citation-style-language/schema/raw/master/csl-citation.json" }</w:instrText>
      </w:r>
      <w:r>
        <w:rPr>
          <w:noProof/>
          <w:color w:val="000000" w:themeColor="text1"/>
          <w:szCs w:val="20"/>
        </w:rPr>
        <w:fldChar w:fldCharType="separate"/>
      </w:r>
      <w:r w:rsidR="003B7ECE" w:rsidRPr="003B7ECE">
        <w:rPr>
          <w:i w:val="0"/>
          <w:noProof/>
          <w:color w:val="000000" w:themeColor="text1"/>
          <w:szCs w:val="20"/>
        </w:rPr>
        <w:t>[2]</w:t>
      </w:r>
      <w:r>
        <w:rPr>
          <w:noProof/>
          <w:color w:val="000000" w:themeColor="text1"/>
          <w:szCs w:val="20"/>
        </w:rPr>
        <w:fldChar w:fldCharType="end"/>
      </w:r>
      <w:ins w:id="40" w:author="VZ" w:date="2014-11-02T11:10:00Z">
        <w:r w:rsidR="00025EF2">
          <w:rPr>
            <w:noProof/>
            <w:color w:val="000000" w:themeColor="text1"/>
            <w:szCs w:val="20"/>
          </w:rPr>
          <w:t>.</w:t>
        </w:r>
      </w:ins>
    </w:p>
    <w:p w14:paraId="42ABB862" w14:textId="77777777" w:rsidR="004C548A" w:rsidRPr="00CF1FA8" w:rsidRDefault="004C548A" w:rsidP="004C548A">
      <w:pPr>
        <w:spacing w:before="120"/>
        <w:ind w:firstLine="426"/>
      </w:pPr>
      <w:r w:rsidRPr="00CF1FA8">
        <w:t>A középmagasan elhelyezkedő felhők 2500</w:t>
      </w:r>
      <w:del w:id="41" w:author="VZ" w:date="2014-11-02T11:23:00Z">
        <w:r w:rsidRPr="00CF1FA8" w:rsidDel="002C6D33">
          <w:delText>-</w:delText>
        </w:r>
      </w:del>
      <w:ins w:id="42" w:author="VZ" w:date="2014-11-02T11:23:00Z">
        <w:r w:rsidR="002C6D33">
          <w:t>–</w:t>
        </w:r>
      </w:ins>
      <w:r w:rsidRPr="00CF1FA8">
        <w:t>6000</w:t>
      </w:r>
      <w:ins w:id="43" w:author="VZ" w:date="2014-11-02T11:23:00Z">
        <w:r w:rsidR="002C6D33">
          <w:t xml:space="preserve"> </w:t>
        </w:r>
      </w:ins>
      <w:r w:rsidRPr="00CF1FA8">
        <w:t xml:space="preserve">m között találhatók. Típusai az </w:t>
      </w:r>
      <w:proofErr w:type="spellStart"/>
      <w:r w:rsidRPr="00CF1FA8">
        <w:t>Altocumulus</w:t>
      </w:r>
      <w:proofErr w:type="spellEnd"/>
      <w:r w:rsidRPr="00CF1FA8">
        <w:t xml:space="preserve">, </w:t>
      </w:r>
      <w:proofErr w:type="spellStart"/>
      <w:r w:rsidRPr="00CF1FA8">
        <w:t>Altostratus</w:t>
      </w:r>
      <w:proofErr w:type="spellEnd"/>
      <w:r w:rsidRPr="00CF1FA8">
        <w:t xml:space="preserve"> és </w:t>
      </w:r>
      <w:proofErr w:type="spellStart"/>
      <w:r w:rsidRPr="00CF1FA8">
        <w:t>Nimbostratus</w:t>
      </w:r>
      <w:proofErr w:type="spellEnd"/>
      <w:r w:rsidRPr="00CF1FA8">
        <w:t>.</w:t>
      </w:r>
    </w:p>
    <w:p w14:paraId="50CD59DF" w14:textId="77777777" w:rsidR="004C548A" w:rsidRPr="00CF1FA8" w:rsidRDefault="004C548A" w:rsidP="004C548A">
      <w:pPr>
        <w:spacing w:before="120"/>
        <w:ind w:firstLine="426"/>
      </w:pPr>
      <w:r w:rsidRPr="00CF1FA8">
        <w:t xml:space="preserve">Az </w:t>
      </w:r>
      <w:proofErr w:type="spellStart"/>
      <w:r w:rsidRPr="00CF1FA8">
        <w:t>Altocumulus</w:t>
      </w:r>
      <w:proofErr w:type="spellEnd"/>
      <w:r w:rsidRPr="00CF1FA8">
        <w:t xml:space="preserve"> egy gomolyos, változatos színű középmagasan elhelyezkedő felhő. Nem csak a színe, hanem az alakja is változik, csapadék általában nem származik belőle, kivéve az AC7-et, amiből gyenge csapadék származhat. Változó mennyiségben van</w:t>
      </w:r>
      <w:r w:rsidR="00EA7775">
        <w:t xml:space="preserve"> jelen</w:t>
      </w:r>
      <w:r w:rsidRPr="00CF1FA8">
        <w:t xml:space="preserve"> az égen, 1</w:t>
      </w:r>
      <w:del w:id="44" w:author="VZ" w:date="2014-11-02T11:24:00Z">
        <w:r w:rsidRPr="00CF1FA8" w:rsidDel="00E028AB">
          <w:delText>-</w:delText>
        </w:r>
      </w:del>
      <w:ins w:id="45" w:author="VZ" w:date="2014-11-02T11:24:00Z">
        <w:r w:rsidR="00E028AB">
          <w:t>–</w:t>
        </w:r>
      </w:ins>
      <w:r w:rsidRPr="00CF1FA8">
        <w:t xml:space="preserve">7 </w:t>
      </w:r>
      <w:proofErr w:type="spellStart"/>
      <w:r w:rsidRPr="00CF1FA8">
        <w:t>oktáig</w:t>
      </w:r>
      <w:proofErr w:type="spellEnd"/>
      <w:r w:rsidRPr="00CF1FA8">
        <w:t>.</w:t>
      </w:r>
    </w:p>
    <w:p w14:paraId="70FDAAC8" w14:textId="77777777" w:rsidR="004C548A" w:rsidRPr="00CF1FA8" w:rsidRDefault="004C548A" w:rsidP="004C548A">
      <w:pPr>
        <w:spacing w:before="120"/>
        <w:ind w:firstLine="426"/>
      </w:pPr>
      <w:r w:rsidRPr="00CF1FA8">
        <w:t xml:space="preserve">Az </w:t>
      </w:r>
      <w:proofErr w:type="spellStart"/>
      <w:r w:rsidRPr="00CF1FA8">
        <w:t>Altostratus</w:t>
      </w:r>
      <w:proofErr w:type="spellEnd"/>
      <w:r w:rsidRPr="00CF1FA8">
        <w:t xml:space="preserve"> is középmagasan van, és a teljes eget beborítja. Általában egysíkú, egyszínű, és nem ad csapadékot. Két fajtája van. Az egyiken átlátszik a Nap és Halo-ja (gyűrűje) van, a másikon nem látszik át.</w:t>
      </w:r>
    </w:p>
    <w:p w14:paraId="4E8DB4A4" w14:textId="77777777" w:rsidR="004C548A" w:rsidRPr="00CF1FA8" w:rsidRDefault="004C548A" w:rsidP="004C548A">
      <w:pPr>
        <w:spacing w:before="120"/>
        <w:ind w:firstLine="426"/>
      </w:pPr>
      <w:r w:rsidRPr="00CF1FA8">
        <w:t xml:space="preserve">A </w:t>
      </w:r>
      <w:proofErr w:type="spellStart"/>
      <w:r w:rsidRPr="00CF1FA8">
        <w:t>Nimbostratus</w:t>
      </w:r>
      <w:proofErr w:type="spellEnd"/>
      <w:r w:rsidRPr="00CF1FA8">
        <w:t xml:space="preserve"> egy vastag, egész eget beborító, középmagasságban elhelyezkedő felhő. Több napig tartó eső vagy hó származhat belőle. Vastagsága miatt a Nap nem látszik át rajta. Nagyon hasonlít az </w:t>
      </w:r>
      <w:proofErr w:type="spellStart"/>
      <w:r w:rsidRPr="00CF1FA8">
        <w:t>Altostratusra</w:t>
      </w:r>
      <w:proofErr w:type="spellEnd"/>
      <w:r w:rsidRPr="00CF1FA8">
        <w:t xml:space="preserve">, ezért akkor mondhatjuk </w:t>
      </w:r>
      <w:proofErr w:type="spellStart"/>
      <w:r w:rsidRPr="00CF1FA8">
        <w:t>Nimbostratusnak</w:t>
      </w:r>
      <w:proofErr w:type="spellEnd"/>
      <w:r w:rsidRPr="00CF1FA8">
        <w:t xml:space="preserve"> egy felhő típusát, ha csapadék esik</w:t>
      </w:r>
      <w:del w:id="46" w:author="VZ" w:date="2014-11-02T11:25:00Z">
        <w:r w:rsidRPr="00CF1FA8" w:rsidDel="00E028AB">
          <w:delText xml:space="preserve"> belőle</w:delText>
        </w:r>
      </w:del>
      <w:r w:rsidRPr="00CF1FA8">
        <w:t xml:space="preserve">. Egyedi jellemzője, hogy esőn és </w:t>
      </w:r>
      <w:r>
        <w:t>havon</w:t>
      </w:r>
      <w:r w:rsidRPr="00CF1FA8">
        <w:t xml:space="preserve"> kívül fagyott eső is származhat belőle.</w:t>
      </w:r>
    </w:p>
    <w:p w14:paraId="2D57C654" w14:textId="77777777" w:rsidR="005D4F36" w:rsidRDefault="005D4F36" w:rsidP="004C548A">
      <w:pPr>
        <w:spacing w:before="120"/>
        <w:ind w:firstLine="426"/>
      </w:pPr>
    </w:p>
    <w:p w14:paraId="1B605AB0" w14:textId="77777777" w:rsidR="005D4F36" w:rsidRDefault="005D4F36" w:rsidP="004C548A">
      <w:pPr>
        <w:spacing w:before="120"/>
        <w:ind w:firstLine="426"/>
      </w:pPr>
      <w:r>
        <w:lastRenderedPageBreak/>
        <w:t>Az alacsonyan elhelyezkedő felhők 2500</w:t>
      </w:r>
      <w:ins w:id="47" w:author="VZ" w:date="2014-11-02T11:24:00Z">
        <w:r w:rsidR="00E028AB">
          <w:t xml:space="preserve"> </w:t>
        </w:r>
      </w:ins>
      <w:r>
        <w:t>m alatt találhatók.</w:t>
      </w:r>
      <w:r w:rsidR="00CD065C">
        <w:t xml:space="preserve"> Típusai a Cumulus, </w:t>
      </w:r>
      <w:proofErr w:type="spellStart"/>
      <w:r w:rsidR="00CD065C">
        <w:t>Cumulonimbus</w:t>
      </w:r>
      <w:proofErr w:type="spellEnd"/>
      <w:r w:rsidR="00CD065C">
        <w:t xml:space="preserve">, </w:t>
      </w:r>
      <w:proofErr w:type="spellStart"/>
      <w:r w:rsidR="00CD065C" w:rsidRPr="00CF1FA8">
        <w:t>Stratocumulus</w:t>
      </w:r>
      <w:proofErr w:type="spellEnd"/>
      <w:r w:rsidR="00CD065C">
        <w:t xml:space="preserve"> és a </w:t>
      </w:r>
      <w:proofErr w:type="spellStart"/>
      <w:r w:rsidR="00CD065C">
        <w:t>Stratus</w:t>
      </w:r>
      <w:proofErr w:type="spellEnd"/>
      <w:r w:rsidR="00CD065C">
        <w:t>.</w:t>
      </w:r>
    </w:p>
    <w:p w14:paraId="5A83C111" w14:textId="77777777" w:rsidR="004C548A" w:rsidRPr="00CF1FA8" w:rsidRDefault="004C548A" w:rsidP="004C548A">
      <w:pPr>
        <w:spacing w:before="120"/>
        <w:ind w:firstLine="426"/>
      </w:pPr>
      <w:r w:rsidRPr="00CF1FA8">
        <w:t>A Cumulus egy alacsonyan elhelyezkedő felhő. Nem boríthatja teljesen az eget, 7 oktánál nem lehet több. Az alja egyenes, de egy habos, fölfel</w:t>
      </w:r>
      <w:r>
        <w:t>é</w:t>
      </w:r>
      <w:r w:rsidRPr="00CF1FA8">
        <w:t xml:space="preserve"> növő tetőrész indul ki belőle. Ha kellően magas, akkor záporszerű eső vagy hó származhat belőle.</w:t>
      </w:r>
    </w:p>
    <w:p w14:paraId="0B928CAF" w14:textId="77777777" w:rsidR="004C548A" w:rsidRPr="00CF1FA8" w:rsidRDefault="004C548A" w:rsidP="004C548A">
      <w:pPr>
        <w:spacing w:before="120"/>
        <w:ind w:firstLine="426"/>
      </w:pPr>
      <w:r w:rsidRPr="00CF1FA8">
        <w:t xml:space="preserve">A </w:t>
      </w:r>
      <w:proofErr w:type="spellStart"/>
      <w:r w:rsidRPr="00CF1FA8">
        <w:t>Cumulonimbus</w:t>
      </w:r>
      <w:proofErr w:type="spellEnd"/>
      <w:r w:rsidRPr="00CF1FA8">
        <w:t xml:space="preserve"> a Cumulus egy továbbfejlődött változata</w:t>
      </w:r>
      <w:r>
        <w:t>. A</w:t>
      </w:r>
      <w:r w:rsidRPr="00CF1FA8">
        <w:t xml:space="preserve">kkor nevezzük így a felhőt, ha a Cumulus magassága átlép a </w:t>
      </w:r>
      <w:proofErr w:type="spellStart"/>
      <w:r w:rsidRPr="00CF1FA8">
        <w:t>közepmagas</w:t>
      </w:r>
      <w:proofErr w:type="spellEnd"/>
      <w:r w:rsidRPr="00CF1FA8">
        <w:t xml:space="preserve"> szintre. Vastagsága miatt sötét az alja, teteje változatos színű, habos. Legnagyobb alakja úgynevezett üllővel rendelkezik. Ekkor a magassága már meghaladhatja a 6000</w:t>
      </w:r>
      <w:r>
        <w:t xml:space="preserve"> métert,</w:t>
      </w:r>
      <w:r w:rsidRPr="00CF1FA8">
        <w:t xml:space="preserve"> és zivatar származhat belőle dörgéssel, villámlással, jégesővel, intenzív esővel vagy hóval.</w:t>
      </w:r>
    </w:p>
    <w:p w14:paraId="102BD172" w14:textId="77777777" w:rsidR="005D510F" w:rsidRDefault="005D510F" w:rsidP="005D510F">
      <w:pPr>
        <w:keepNext/>
        <w:spacing w:before="120"/>
        <w:ind w:firstLine="0"/>
        <w:jc w:val="center"/>
      </w:pPr>
      <w:r>
        <w:rPr>
          <w:noProof/>
        </w:rPr>
        <w:drawing>
          <wp:inline distT="0" distB="0" distL="0" distR="0" wp14:anchorId="1E0D30BB" wp14:editId="7B132CED">
            <wp:extent cx="5753100" cy="2156460"/>
            <wp:effectExtent l="0" t="0" r="0" b="0"/>
            <wp:docPr id="10" name="Kép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53100" cy="2156460"/>
                    </a:xfrm>
                    <a:prstGeom prst="rect">
                      <a:avLst/>
                    </a:prstGeom>
                    <a:noFill/>
                    <a:ln>
                      <a:noFill/>
                    </a:ln>
                  </pic:spPr>
                </pic:pic>
              </a:graphicData>
            </a:graphic>
          </wp:inline>
        </w:drawing>
      </w:r>
    </w:p>
    <w:p w14:paraId="7C0EBAE8" w14:textId="77777777" w:rsidR="005D510F" w:rsidRPr="005D510F" w:rsidRDefault="004842F3" w:rsidP="005D510F">
      <w:pPr>
        <w:pStyle w:val="Kpalrs"/>
        <w:spacing w:before="120"/>
        <w:rPr>
          <w:noProof/>
          <w:color w:val="000000" w:themeColor="text1"/>
          <w:szCs w:val="20"/>
        </w:rPr>
      </w:pPr>
      <w:r w:rsidRPr="00750117">
        <w:rPr>
          <w:noProof/>
          <w:color w:val="000000" w:themeColor="text1"/>
          <w:szCs w:val="20"/>
        </w:rPr>
        <w:fldChar w:fldCharType="begin"/>
      </w:r>
      <w:r w:rsidR="005D510F" w:rsidRPr="00750117">
        <w:rPr>
          <w:noProof/>
          <w:color w:val="000000" w:themeColor="text1"/>
          <w:szCs w:val="20"/>
        </w:rPr>
        <w:instrText xml:space="preserve"> SEQ ábra \* ARABIC </w:instrText>
      </w:r>
      <w:r w:rsidRPr="00750117">
        <w:rPr>
          <w:noProof/>
          <w:color w:val="000000" w:themeColor="text1"/>
          <w:szCs w:val="20"/>
        </w:rPr>
        <w:fldChar w:fldCharType="separate"/>
      </w:r>
      <w:r w:rsidR="00F645D6">
        <w:rPr>
          <w:noProof/>
          <w:color w:val="000000" w:themeColor="text1"/>
          <w:szCs w:val="20"/>
        </w:rPr>
        <w:t>2</w:t>
      </w:r>
      <w:r w:rsidRPr="00750117">
        <w:rPr>
          <w:noProof/>
          <w:color w:val="000000" w:themeColor="text1"/>
          <w:szCs w:val="20"/>
        </w:rPr>
        <w:fldChar w:fldCharType="end"/>
      </w:r>
      <w:r w:rsidR="005D510F" w:rsidRPr="00750117">
        <w:rPr>
          <w:noProof/>
          <w:color w:val="000000" w:themeColor="text1"/>
          <w:szCs w:val="20"/>
        </w:rPr>
        <w:t xml:space="preserve">. ábra – </w:t>
      </w:r>
      <w:r w:rsidR="005D510F">
        <w:rPr>
          <w:noProof/>
          <w:color w:val="000000" w:themeColor="text1"/>
          <w:szCs w:val="20"/>
        </w:rPr>
        <w:t xml:space="preserve">A két felhőtípus, melyeket gépi látó rendszerrel meg lehet különböztetni. Balról a </w:t>
      </w:r>
      <w:r w:rsidR="005D510F" w:rsidRPr="0094134C">
        <w:rPr>
          <w:noProof/>
          <w:color w:val="000000" w:themeColor="text1"/>
          <w:szCs w:val="20"/>
        </w:rPr>
        <w:t xml:space="preserve">Cumulus, </w:t>
      </w:r>
      <w:r w:rsidR="005D510F">
        <w:rPr>
          <w:noProof/>
          <w:color w:val="000000" w:themeColor="text1"/>
          <w:szCs w:val="20"/>
        </w:rPr>
        <w:t xml:space="preserve">jobbról a </w:t>
      </w:r>
      <w:r w:rsidR="005D510F" w:rsidRPr="0094134C">
        <w:rPr>
          <w:noProof/>
          <w:color w:val="000000" w:themeColor="text1"/>
          <w:szCs w:val="20"/>
        </w:rPr>
        <w:t>Stratus</w:t>
      </w:r>
      <w:r w:rsidR="005D510F">
        <w:rPr>
          <w:noProof/>
          <w:color w:val="000000" w:themeColor="text1"/>
          <w:szCs w:val="20"/>
        </w:rPr>
        <w:t xml:space="preserve"> látható.</w:t>
      </w:r>
      <w:r w:rsidR="00E028AB">
        <w:rPr>
          <w:rStyle w:val="Jegyzethivatkozs"/>
          <w:i w:val="0"/>
          <w:iCs w:val="0"/>
        </w:rPr>
        <w:commentReference w:id="48"/>
      </w:r>
    </w:p>
    <w:p w14:paraId="5C2554D5" w14:textId="77777777" w:rsidR="004C548A" w:rsidRPr="00CF1FA8" w:rsidRDefault="004C548A" w:rsidP="004C548A">
      <w:pPr>
        <w:spacing w:before="120"/>
        <w:ind w:firstLine="426"/>
      </w:pPr>
      <w:r w:rsidRPr="00CF1FA8">
        <w:t xml:space="preserve">A </w:t>
      </w:r>
      <w:proofErr w:type="spellStart"/>
      <w:r w:rsidRPr="00CF1FA8">
        <w:t>Stratocumulus</w:t>
      </w:r>
      <w:proofErr w:type="spellEnd"/>
      <w:r w:rsidRPr="00CF1FA8">
        <w:t xml:space="preserve"> alacsonyan elhelyezkedő párna alakú felhő. Sötét foltok vannak rajta, de a széle világos. Vertikális magassága kicsi, gyenge esőt adhat. Maximum 7 okta lehet belőle.</w:t>
      </w:r>
    </w:p>
    <w:p w14:paraId="1F3467A4" w14:textId="77777777" w:rsidR="004C548A" w:rsidRDefault="004C548A" w:rsidP="004C548A">
      <w:pPr>
        <w:spacing w:before="120"/>
        <w:ind w:firstLine="426"/>
      </w:pPr>
      <w:r w:rsidRPr="00CF1FA8">
        <w:t xml:space="preserve">A </w:t>
      </w:r>
      <w:proofErr w:type="spellStart"/>
      <w:r w:rsidRPr="00CF1FA8">
        <w:t>Stratusnak</w:t>
      </w:r>
      <w:proofErr w:type="spellEnd"/>
      <w:r w:rsidRPr="00CF1FA8">
        <w:t xml:space="preserve"> </w:t>
      </w:r>
      <w:r>
        <w:t>két</w:t>
      </w:r>
      <w:r w:rsidRPr="00CF1FA8">
        <w:t xml:space="preserve"> fajtája lehet: </w:t>
      </w:r>
      <w:proofErr w:type="spellStart"/>
      <w:r w:rsidRPr="00CF1FA8">
        <w:t>Virga</w:t>
      </w:r>
      <w:proofErr w:type="spellEnd"/>
      <w:r w:rsidRPr="00CF1FA8">
        <w:t xml:space="preserve"> és </w:t>
      </w:r>
      <w:proofErr w:type="spellStart"/>
      <w:r w:rsidRPr="00CF1FA8">
        <w:t>Stratus</w:t>
      </w:r>
      <w:proofErr w:type="spellEnd"/>
      <w:r w:rsidRPr="00CF1FA8">
        <w:t xml:space="preserve">. A </w:t>
      </w:r>
      <w:proofErr w:type="spellStart"/>
      <w:r w:rsidRPr="00CF1FA8">
        <w:t>Virga</w:t>
      </w:r>
      <w:proofErr w:type="spellEnd"/>
      <w:r w:rsidRPr="00CF1FA8">
        <w:t xml:space="preserve"> csapadékos időben fordul elő, sötét, cafatos szélű, szálas szerkezetű, míg a </w:t>
      </w:r>
      <w:proofErr w:type="spellStart"/>
      <w:r w:rsidRPr="00CF1FA8">
        <w:t>Stratus</w:t>
      </w:r>
      <w:proofErr w:type="spellEnd"/>
      <w:r w:rsidRPr="00CF1FA8">
        <w:t xml:space="preserve"> a felszállt köd. Színe világos, egysíkú, egyszínű, és szitálást eredményezhet.</w:t>
      </w:r>
    </w:p>
    <w:p w14:paraId="3878C683" w14:textId="77777777" w:rsidR="004C548A" w:rsidRDefault="004C548A" w:rsidP="004C548A">
      <w:pPr>
        <w:spacing w:before="120"/>
        <w:ind w:firstLine="426"/>
      </w:pPr>
      <w:r>
        <w:t>A felsorolt típusok gyakran csak apró, nehezen detektálható részletekben térnek el. Ilyen tulajdo</w:t>
      </w:r>
      <w:r w:rsidR="00105BB3">
        <w:t>nság például, hogy látszik-e a N</w:t>
      </w:r>
      <w:r>
        <w:t xml:space="preserve">ap gyűrűje, a felhő magassága – amit az általunk használt képek alapján nem tudunk megállapítani – a felhő vastagsága és az, hogy a felhő milyen módon alakult ki, ami pedig bonyolult mozgókép feldolgozást igényelne. Viszont észrevehető, hogy bizonyos felhők főbb tulajdonságai megegyeznek. Ilyen módon a listát két csoportra bonthatjuk: </w:t>
      </w:r>
      <w:proofErr w:type="spellStart"/>
      <w:r>
        <w:t>Stratus</w:t>
      </w:r>
      <w:proofErr w:type="spellEnd"/>
      <w:r>
        <w:t xml:space="preserve"> és Cumulus típusú felhők (lásd </w:t>
      </w:r>
      <w:r w:rsidR="0048716A">
        <w:t>2</w:t>
      </w:r>
      <w:r>
        <w:t xml:space="preserve">. ábra). Az elsőbe tartozik többek között a </w:t>
      </w:r>
      <w:proofErr w:type="spellStart"/>
      <w:r>
        <w:t>Stratus</w:t>
      </w:r>
      <w:proofErr w:type="spellEnd"/>
      <w:r>
        <w:t xml:space="preserve">, </w:t>
      </w:r>
      <w:proofErr w:type="spellStart"/>
      <w:r>
        <w:t>Cirrus</w:t>
      </w:r>
      <w:proofErr w:type="spellEnd"/>
      <w:r>
        <w:t xml:space="preserve">, </w:t>
      </w:r>
      <w:proofErr w:type="spellStart"/>
      <w:r>
        <w:t>Nimbostratus</w:t>
      </w:r>
      <w:proofErr w:type="spellEnd"/>
      <w:r>
        <w:t xml:space="preserve">, </w:t>
      </w:r>
      <w:proofErr w:type="spellStart"/>
      <w:r>
        <w:t>Altostratus</w:t>
      </w:r>
      <w:proofErr w:type="spellEnd"/>
      <w:r>
        <w:t xml:space="preserve">, a másodikba pedig a Cumulus, </w:t>
      </w:r>
      <w:proofErr w:type="spellStart"/>
      <w:r>
        <w:t>Cumulonimbus</w:t>
      </w:r>
      <w:proofErr w:type="spellEnd"/>
      <w:r>
        <w:t xml:space="preserve">, </w:t>
      </w:r>
      <w:proofErr w:type="spellStart"/>
      <w:r>
        <w:t>Altocumu</w:t>
      </w:r>
      <w:r w:rsidR="00085538">
        <w:t>lus</w:t>
      </w:r>
      <w:proofErr w:type="spellEnd"/>
      <w:r w:rsidR="00085538">
        <w:t>. Programunkban jelenleg</w:t>
      </w:r>
      <w:r>
        <w:t xml:space="preserve"> ezek felismerése lesz a cél.</w:t>
      </w:r>
    </w:p>
    <w:p w14:paraId="0C645175" w14:textId="77777777" w:rsidR="004C548A" w:rsidRPr="00E05D93" w:rsidRDefault="004C548A" w:rsidP="004C548A">
      <w:pPr>
        <w:spacing w:before="120"/>
        <w:ind w:firstLine="426"/>
      </w:pPr>
      <w:r w:rsidRPr="00E05D93">
        <w:t xml:space="preserve">A </w:t>
      </w:r>
      <w:proofErr w:type="spellStart"/>
      <w:r w:rsidRPr="00E05D93">
        <w:t>Stratus</w:t>
      </w:r>
      <w:proofErr w:type="spellEnd"/>
      <w:r w:rsidRPr="00E05D93">
        <w:t xml:space="preserve"> és a Cumulus között az egyik legnagyobb különbséget az égen található mennyiségük, tehát az ég borultsága adja. Így egyértelmű, hogy ez a témakör szorosan összekapcsolódik a </w:t>
      </w:r>
      <w:r w:rsidR="00CE7B37">
        <w:t>b</w:t>
      </w:r>
      <w:r w:rsidR="00E00DDA">
        <w:t>orultság vizsgálattal</w:t>
      </w:r>
      <w:r w:rsidRPr="00E05D93">
        <w:t>. A Cumulus jellegű felhők 1</w:t>
      </w:r>
      <w:del w:id="49" w:author="VZ" w:date="2014-11-02T11:29:00Z">
        <w:r w:rsidRPr="00E05D93" w:rsidDel="00E028AB">
          <w:delText>-</w:delText>
        </w:r>
      </w:del>
      <w:ins w:id="50" w:author="VZ" w:date="2014-11-02T11:29:00Z">
        <w:r w:rsidR="00E028AB">
          <w:t>–</w:t>
        </w:r>
      </w:ins>
      <w:r w:rsidRPr="00E05D93">
        <w:t xml:space="preserve">7 </w:t>
      </w:r>
      <w:proofErr w:type="spellStart"/>
      <w:r w:rsidRPr="00E05D93">
        <w:t>oktát</w:t>
      </w:r>
      <w:proofErr w:type="spellEnd"/>
      <w:r w:rsidRPr="00E05D93">
        <w:t xml:space="preserve"> boríthatnak be, míg a </w:t>
      </w:r>
      <w:proofErr w:type="spellStart"/>
      <w:r w:rsidRPr="00E05D93">
        <w:t>Stratus</w:t>
      </w:r>
      <w:proofErr w:type="spellEnd"/>
      <w:r w:rsidRPr="00E05D93">
        <w:t xml:space="preserve"> jellegűek leggyakrabban 7</w:t>
      </w:r>
      <w:del w:id="51" w:author="VZ" w:date="2014-11-02T11:29:00Z">
        <w:r w:rsidRPr="00E05D93" w:rsidDel="00E028AB">
          <w:delText>-</w:delText>
        </w:r>
      </w:del>
      <w:ins w:id="52" w:author="VZ" w:date="2014-11-02T11:29:00Z">
        <w:r w:rsidR="00E028AB">
          <w:t>–</w:t>
        </w:r>
      </w:ins>
      <w:r w:rsidRPr="00E05D93">
        <w:t xml:space="preserve">8 </w:t>
      </w:r>
      <w:proofErr w:type="spellStart"/>
      <w:r w:rsidRPr="00E05D93">
        <w:t>oktát</w:t>
      </w:r>
      <w:proofErr w:type="spellEnd"/>
      <w:r w:rsidRPr="00E05D93">
        <w:t xml:space="preserve">. Azonban ez gyakran még nem elegendő </w:t>
      </w:r>
      <w:r w:rsidRPr="00E05D93">
        <w:lastRenderedPageBreak/>
        <w:t xml:space="preserve">információ ahhoz, hogy biztosan megállapíthassuk a felhő típusát, és a kameránk nem az egész eget figyeli, csak annak egy részét, aminek következtében Cumulus típusúra is kaphatunk 8 oktás értéket. Ezért figyelembe kell vennünk a felhők színezetét is. A </w:t>
      </w:r>
      <w:proofErr w:type="spellStart"/>
      <w:r w:rsidRPr="00E05D93">
        <w:t>Stratus</w:t>
      </w:r>
      <w:proofErr w:type="spellEnd"/>
      <w:r w:rsidRPr="00E05D93">
        <w:t xml:space="preserve"> mindig közel egyszínű</w:t>
      </w:r>
      <w:r w:rsidR="00306C60">
        <w:t>, szálas szerkezetű, általában világos</w:t>
      </w:r>
      <w:r w:rsidRPr="00E05D93">
        <w:t>, míg a Cumulus rendkívül változatos sötétségű lehet</w:t>
      </w:r>
      <w:r w:rsidR="00306C60">
        <w:t>, nagy önárnyékkal, gomolyos szerkezettel</w:t>
      </w:r>
      <w:r w:rsidRPr="00E05D93">
        <w:t>.</w:t>
      </w:r>
    </w:p>
    <w:p w14:paraId="7F959C03" w14:textId="77777777" w:rsidR="006F7B0B" w:rsidRDefault="00E567BF" w:rsidP="009B099A">
      <w:pPr>
        <w:spacing w:before="120"/>
        <w:ind w:firstLine="426"/>
      </w:pPr>
      <w:r>
        <w:t>Tehát a borultságból és a színezetből</w:t>
      </w:r>
      <w:r w:rsidR="004C548A" w:rsidRPr="00E05D93">
        <w:t xml:space="preserve"> már</w:t>
      </w:r>
      <w:r w:rsidR="00C26728">
        <w:t xml:space="preserve"> nagy pontossággal</w:t>
      </w:r>
      <w:r w:rsidR="004C548A" w:rsidRPr="00E05D93">
        <w:t xml:space="preserve"> megállapítható, hogy a képen látható felhők melyik csoportba sorolhatók. Azonban van még egy probléma. Előfordulhat, hogy a </w:t>
      </w:r>
      <w:proofErr w:type="spellStart"/>
      <w:r w:rsidR="004C548A" w:rsidRPr="00E05D93">
        <w:t>Cumulus-os</w:t>
      </w:r>
      <w:proofErr w:type="spellEnd"/>
      <w:r w:rsidR="004C548A" w:rsidRPr="00E05D93">
        <w:t xml:space="preserve"> felhőzet közel 8 okta, és így a lyuka</w:t>
      </w:r>
      <w:r w:rsidR="0048716A">
        <w:t xml:space="preserve">k a felhők között nem látszanak. </w:t>
      </w:r>
      <w:proofErr w:type="gramStart"/>
      <w:r w:rsidR="004C548A" w:rsidRPr="00E05D93">
        <w:t>Ez a fenti két szempont együttes figyelembe vételével kiküszöbölhető, ugyanis hiába nem látunk lyukat, a szakirodalmak szerint</w:t>
      </w:r>
      <w:r w:rsidR="004C548A">
        <w:t xml:space="preserve"> (</w:t>
      </w:r>
      <w:proofErr w:type="gramEnd"/>
      <w:r w:rsidR="004842F3">
        <w:fldChar w:fldCharType="begin" w:fldLock="1"/>
      </w:r>
      <w:r w:rsidR="00BA0FBB">
        <w:instrText>ADDIN CSL_CITATION { "citationItems" : [ { "id" : "ITEM-1", "itemData" : { "id" : "ITEM-1", "issued" : { "date-parts" : [ [ "2013" ] ] }, "publisher" : "Orsz\u00e1gos Meteorol\u00f3giai Szolg\u00e1lat", "publisher-place" : "Budapest", "title" : "G\u00e9pi l\u00e1t\u00f3 rendszer\u00fcnk fejleszt\u00e9s\u00e9nek a t\u00e1mogat\u00e1s\u00e1ra elk\u00e9sz\u00fclt \u00edr\u00e1sos specifik\u00e1ci\u00f3 \u00e9s k\u00e9pgy\u0171jtem\u00e9ny", "type" : "book" }, "uris" : [ "http://www.mendeley.com/documents/?uuid=33da0639-c880-4f38-b1a9-9758d05e555e" ] } ], "mendeley" : { "previouslyFormattedCitation" : "[1]" }, "properties" : { "noteIndex" : 0 }, "schema" : "https://github.com/citation-style-language/schema/raw/master/csl-citation.json" }</w:instrText>
      </w:r>
      <w:r w:rsidR="004842F3">
        <w:fldChar w:fldCharType="separate"/>
      </w:r>
      <w:proofErr w:type="gramStart"/>
      <w:r w:rsidR="003B7ECE" w:rsidRPr="003B7ECE">
        <w:rPr>
          <w:noProof/>
        </w:rPr>
        <w:t>[1]</w:t>
      </w:r>
      <w:r w:rsidR="004842F3">
        <w:fldChar w:fldCharType="end"/>
      </w:r>
      <w:r w:rsidR="003B7ECE">
        <w:t xml:space="preserve"> és </w:t>
      </w:r>
      <w:r w:rsidR="004842F3">
        <w:fldChar w:fldCharType="begin" w:fldLock="1"/>
      </w:r>
      <w:r w:rsidR="00BA0FBB">
        <w:instrText>ADDIN CSL_CITATION { "citationItems" : [ { "id" : "ITEM-1", "itemData" : { "id" : "ITEM-1", "issued" : { "date-parts" : [ [ "2006" ] ] }, "publisher" : "MET Office", "title" : "Cloud types for observers, Reading the Sky", "type" : "book" }, "uris" : [ "http://www.mendeley.com/documents/?uuid=d3f22633-e228-4445-a99c-48bbbac1fb60" ] } ], "mendeley" : { "previouslyFormattedCitation" : "[2]" }, "properties" : { "noteIndex" : 0 }, "schema" : "https://github.com/citation-style-language/schema/raw/master/csl-citation.json" }</w:instrText>
      </w:r>
      <w:r w:rsidR="004842F3">
        <w:fldChar w:fldCharType="separate"/>
      </w:r>
      <w:r w:rsidR="003B7ECE" w:rsidRPr="003B7ECE">
        <w:rPr>
          <w:noProof/>
        </w:rPr>
        <w:t>[2]</w:t>
      </w:r>
      <w:r w:rsidR="004842F3">
        <w:fldChar w:fldCharType="end"/>
      </w:r>
      <w:r w:rsidR="004C548A">
        <w:t>)</w:t>
      </w:r>
      <w:r w:rsidR="004C548A" w:rsidRPr="00E05D93">
        <w:t xml:space="preserve"> feltételezhetjük, hogy ott vannak, amennyiben a felhő színei</w:t>
      </w:r>
      <w:proofErr w:type="gramEnd"/>
      <w:r w:rsidR="004C548A" w:rsidRPr="00E05D93">
        <w:t xml:space="preserve"> </w:t>
      </w:r>
      <w:proofErr w:type="gramStart"/>
      <w:r w:rsidR="004C548A" w:rsidRPr="00E05D93">
        <w:t>több</w:t>
      </w:r>
      <w:proofErr w:type="gramEnd"/>
      <w:r w:rsidR="004C548A" w:rsidRPr="00E05D93">
        <w:t xml:space="preserve"> árnyalatot is felvesznek. Tehát a felhőnk Cumulus lesz</w:t>
      </w:r>
      <w:r w:rsidR="004C548A">
        <w:t>, a borultsága pedig 7 okta</w:t>
      </w:r>
      <w:r w:rsidR="004C548A" w:rsidRPr="00E05D93">
        <w:t>.</w:t>
      </w:r>
    </w:p>
    <w:p w14:paraId="298F2D3B" w14:textId="77777777" w:rsidR="004C548A" w:rsidRDefault="006F7B0B" w:rsidP="006F7B0B">
      <w:pPr>
        <w:pStyle w:val="Cmsor2"/>
      </w:pPr>
      <w:r>
        <w:t>2.3 Probléma elemzése</w:t>
      </w:r>
      <w:del w:id="53" w:author="VZ" w:date="2014-11-02T11:30:00Z">
        <w:r w:rsidR="004C548A" w:rsidRPr="00E05D93" w:rsidDel="00E028AB">
          <w:delText xml:space="preserve"> </w:delText>
        </w:r>
      </w:del>
    </w:p>
    <w:p w14:paraId="74C6F9EF" w14:textId="77777777" w:rsidR="00FC0314" w:rsidRDefault="0039267E" w:rsidP="00994342">
      <w:r>
        <w:t>Első lépésként a felhőket kell detektálnunk, mivel égtől való elkülönítésük a borultság és a típus megállapításához</w:t>
      </w:r>
      <w:r w:rsidR="006B72A5">
        <w:t xml:space="preserve"> is</w:t>
      </w:r>
      <w:r>
        <w:t xml:space="preserve"> szükséges.</w:t>
      </w:r>
      <w:r w:rsidR="006B6D4A">
        <w:t xml:space="preserve"> Ennek megvalósítására több</w:t>
      </w:r>
      <w:del w:id="54" w:author="VZ" w:date="2014-11-02T11:31:00Z">
        <w:r w:rsidR="006B6D4A" w:rsidDel="00E028AB">
          <w:delText xml:space="preserve"> </w:delText>
        </w:r>
      </w:del>
      <w:r w:rsidR="006B6D4A">
        <w:t>féle megoldási lehetőséget is figyelembe vettünk, majd ezek közül választottuk ki a legmegfelelőbbet.</w:t>
      </w:r>
      <w:r w:rsidR="00321B05">
        <w:t xml:space="preserve"> Habár </w:t>
      </w:r>
      <w:r w:rsidR="00F058BE">
        <w:t xml:space="preserve">elsőre egyszerűnek tűnhet, jobban megfigyelve bonyolult feladat, mivel mind a felhők és az ég színe rendkívül sokrétűen változhat. Ezt tovább nehezíti az éjszakai megfigyelés lehetőségi, illetve a </w:t>
      </w:r>
      <w:r w:rsidR="00C14225">
        <w:t>különböző</w:t>
      </w:r>
      <w:r w:rsidR="00F058BE">
        <w:t xml:space="preserve"> napszakok vizsgálata.</w:t>
      </w:r>
      <w:r w:rsidR="00FC0314">
        <w:t xml:space="preserve"> </w:t>
      </w:r>
    </w:p>
    <w:p w14:paraId="106F4D4C" w14:textId="77777777" w:rsidR="00994342" w:rsidRDefault="00FC0314" w:rsidP="00994342">
      <w:r>
        <w:t xml:space="preserve">Ha sikerült detektálnunk a felhőket, a kapott értékek alapján már egyszerű számolással kifejezhetjük a </w:t>
      </w:r>
      <w:proofErr w:type="spellStart"/>
      <w:r>
        <w:t>nyolcadokban</w:t>
      </w:r>
      <w:proofErr w:type="spellEnd"/>
      <w:r>
        <w:t xml:space="preserve"> mért arányt, ami a borultságot jelenti.</w:t>
      </w:r>
      <w:r w:rsidR="00D50E80">
        <w:t xml:space="preserve"> </w:t>
      </w:r>
      <w:r w:rsidR="00564516">
        <w:t>Egyetlen</w:t>
      </w:r>
      <w:r w:rsidR="00D21739">
        <w:t xml:space="preserve"> kamerával a kapott érték nem lesz minden esetben teljesen pontos, mivel a kép nem fedi le az e</w:t>
      </w:r>
      <w:r w:rsidR="00011766">
        <w:t>gész eget. A</w:t>
      </w:r>
      <w:r w:rsidR="00D21739">
        <w:t xml:space="preserve">hhoz külön berendezés készítése lenne szükséges. Azonban célunk a már meglévő kamerák felhasználása volt, így ezzel a lehetőséggel dolgozunk. </w:t>
      </w:r>
      <w:r w:rsidR="00EA381E">
        <w:t>Manapság gyakori megoldás a radarképek használata</w:t>
      </w:r>
      <w:r w:rsidR="008A27A7">
        <w:t>, ami nagy területre vonatkozóan pontos eredményt ad, azonban</w:t>
      </w:r>
      <w:r w:rsidR="00E2148E">
        <w:t xml:space="preserve"> drága, és</w:t>
      </w:r>
      <w:r w:rsidR="008A27A7">
        <w:t xml:space="preserve"> egy bizonyos település egy radarképen már túl kis terület, így az érték</w:t>
      </w:r>
      <w:r w:rsidR="00E2148E">
        <w:t xml:space="preserve"> pontos</w:t>
      </w:r>
      <w:r w:rsidR="008A27A7">
        <w:t xml:space="preserve"> megállapítására nincs lehetőség.</w:t>
      </w:r>
      <w:r w:rsidR="00B9434B">
        <w:t xml:space="preserve"> Ezen kívül a felhők típusának megállapítására sem alkalmas.</w:t>
      </w:r>
    </w:p>
    <w:p w14:paraId="18F51FAC" w14:textId="77777777" w:rsidR="004B2998" w:rsidRPr="00994342" w:rsidRDefault="00214717" w:rsidP="00994342">
      <w:r>
        <w:t xml:space="preserve">A borultságból kiindulva tovább vizsgálhatjuk a felhőzetet, és </w:t>
      </w:r>
      <w:r w:rsidR="008E516C">
        <w:t>megállapíthatjuk annak típusát.</w:t>
      </w:r>
      <w:r w:rsidR="00BD024B">
        <w:t xml:space="preserve"> </w:t>
      </w:r>
      <w:r w:rsidR="00EF6963">
        <w:t>Azonban a típus pontos megállapításához rendkívül sok tényezőt kellene figyelembe venni, amire egyetlen kamerával nincs lehetőségünk.</w:t>
      </w:r>
      <w:r w:rsidR="004A697E">
        <w:t xml:space="preserve"> </w:t>
      </w:r>
      <w:r w:rsidR="00CB5E3F">
        <w:t>Így a borultság mellé még a felhőzet színezetét vizsgáljuk, amit mivel már tudjuk a képen a felhők pozícióját, könnyen megkaphatunk.</w:t>
      </w:r>
      <w:r w:rsidR="00AF25C0">
        <w:t xml:space="preserve"> A kapott </w:t>
      </w:r>
      <w:proofErr w:type="gramStart"/>
      <w:r w:rsidR="00AF25C0">
        <w:t>értékeket</w:t>
      </w:r>
      <w:proofErr w:type="gramEnd"/>
      <w:r w:rsidR="00AF25C0">
        <w:t xml:space="preserve"> a fenti szempontokat figyelembe véve kell összehasonlítani</w:t>
      </w:r>
      <w:del w:id="55" w:author="VZ" w:date="2014-11-02T11:34:00Z">
        <w:r w:rsidR="00AF25C0" w:rsidDel="001D7704">
          <w:delText>,</w:delText>
        </w:r>
      </w:del>
      <w:r w:rsidR="00AF25C0">
        <w:t xml:space="preserve"> és megállapítani a legvalószínűbb értéket a felhőzet típusára.</w:t>
      </w:r>
      <w:r w:rsidR="00E04728">
        <w:t xml:space="preserve"> Az algoritmus hátránya ilyen módon, hogy egy képen csak egyetlen típust tud megállapítani, míg a valóságban a felhők több rétegben is elhelyezkedhetnek.</w:t>
      </w:r>
      <w:r w:rsidR="00BD41B9">
        <w:t xml:space="preserve"> Ezt jelenleg nem tekintjük problémának, mivel az észlelők feljegyzéseiben is minden esetben csak az "uralkodó" felhőzet típusa szerepel.</w:t>
      </w:r>
    </w:p>
    <w:p w14:paraId="0ECCD2C4" w14:textId="77777777" w:rsidR="0094134C" w:rsidRPr="00E05D93" w:rsidRDefault="0040278B" w:rsidP="009B099A">
      <w:pPr>
        <w:pStyle w:val="Cmsor2"/>
      </w:pPr>
      <w:bookmarkStart w:id="56" w:name="_Toc371356724"/>
      <w:bookmarkStart w:id="57" w:name="_Toc385287715"/>
      <w:bookmarkStart w:id="58" w:name="_Toc385409420"/>
      <w:r w:rsidRPr="00E05D93">
        <w:lastRenderedPageBreak/>
        <w:t>2</w:t>
      </w:r>
      <w:r w:rsidR="0094134C" w:rsidRPr="00E05D93">
        <w:t>.</w:t>
      </w:r>
      <w:r w:rsidR="00DF6AEB">
        <w:t>4</w:t>
      </w:r>
      <w:r w:rsidR="0094134C" w:rsidRPr="00E05D93">
        <w:t xml:space="preserve">. </w:t>
      </w:r>
      <w:r w:rsidR="00EC7750">
        <w:t>Borultság vizsgálata h</w:t>
      </w:r>
      <w:r w:rsidR="0094134C" w:rsidRPr="009B099A">
        <w:t>ibrid</w:t>
      </w:r>
      <w:r w:rsidR="0094134C" w:rsidRPr="00E05D93">
        <w:t xml:space="preserve"> küszöbölés</w:t>
      </w:r>
      <w:bookmarkEnd w:id="56"/>
      <w:r w:rsidR="00EC7750">
        <w:t>es algoritmussal</w:t>
      </w:r>
      <w:bookmarkEnd w:id="57"/>
      <w:bookmarkEnd w:id="58"/>
    </w:p>
    <w:p w14:paraId="62BE7567" w14:textId="77777777" w:rsidR="00AF2303" w:rsidRPr="00E05D93" w:rsidRDefault="00735C2F" w:rsidP="0048716A">
      <w:proofErr w:type="gramStart"/>
      <w:ins w:id="59" w:author="VZ" w:date="2014-11-02T11:46:00Z">
        <w:r>
          <w:t>Felhők detektálására</w:t>
        </w:r>
        <w:r w:rsidRPr="00E05D93">
          <w:t xml:space="preserve"> </w:t>
        </w:r>
        <w:r>
          <w:t>a</w:t>
        </w:r>
      </w:ins>
      <w:del w:id="60" w:author="VZ" w:date="2014-11-02T11:46:00Z">
        <w:r w:rsidR="00DF6AEB" w:rsidDel="00735C2F">
          <w:delText>A</w:delText>
        </w:r>
      </w:del>
      <w:r w:rsidR="00DF6AEB">
        <w:t>z elsőként</w:t>
      </w:r>
      <w:r w:rsidR="0094134C" w:rsidRPr="00E05D93">
        <w:t xml:space="preserve"> </w:t>
      </w:r>
      <w:r w:rsidR="00DF6AEB">
        <w:t>meg</w:t>
      </w:r>
      <w:r w:rsidR="0094134C" w:rsidRPr="00E05D93">
        <w:t>vizsgált lehetséges megoldás</w:t>
      </w:r>
      <w:r w:rsidR="00E90FC5">
        <w:t xml:space="preserve"> </w:t>
      </w:r>
      <w:del w:id="61" w:author="VZ" w:date="2014-11-02T11:46:00Z">
        <w:r w:rsidR="00E90FC5" w:rsidDel="00735C2F">
          <w:delText>felhők detektálására</w:delText>
        </w:r>
        <w:r w:rsidR="0094134C" w:rsidRPr="00E05D93" w:rsidDel="00735C2F">
          <w:delText xml:space="preserve"> </w:delText>
        </w:r>
      </w:del>
      <w:proofErr w:type="spellStart"/>
      <w:ins w:id="62" w:author="VZ" w:date="2014-11-02T12:32:00Z">
        <w:r w:rsidR="009A626E">
          <w:t>Famona</w:t>
        </w:r>
        <w:proofErr w:type="spellEnd"/>
        <w:r w:rsidR="009A626E">
          <w:t xml:space="preserve"> és </w:t>
        </w:r>
        <w:proofErr w:type="spellStart"/>
        <w:r w:rsidR="009A626E">
          <w:t>Asano</w:t>
        </w:r>
        <w:proofErr w:type="spellEnd"/>
        <w:r w:rsidR="009A626E">
          <w:t xml:space="preserve"> művében</w:t>
        </w:r>
      </w:ins>
      <w:proofErr w:type="gramEnd"/>
      <w:del w:id="63" w:author="VZ" w:date="2014-11-02T12:32:00Z">
        <w:r w:rsidR="00EB4E80" w:rsidDel="009A626E">
          <w:delText>a</w:delText>
        </w:r>
      </w:del>
      <w:r w:rsidR="00EB4E80">
        <w:t xml:space="preserve"> </w:t>
      </w:r>
      <w:r w:rsidR="004842F3">
        <w:fldChar w:fldCharType="begin" w:fldLock="1"/>
      </w:r>
      <w:r w:rsidR="00BA0FBB">
        <w:instrText>ADDIN CSL_CITATION { "citationItems" : [ { "id" : "ITEM-1", "itemData" : { "author" : [ { "dropping-particle" : "", "family" : "Samopa", "given" : "F.", "non-dropping-particle" : "", "parse-names" : false, "suffix" : "" }, { "dropping-particle" : "", "family" : "Asano", "given" : "A.", "non-dropping-particle" : "", "parse-names" : false, "suffix" : "" } ], "container-title" : "IJCSNS International Journal of Computer Science and Network Security", "id" : "ITEM-1", "issue" : "4", "issued" : { "date-parts" : [ [ "0" ] ] }, "page" : "292-299", "title" : "Hybrid Image Thresholding Method using Edge Detection", "type" : "article-journal", "volume" : "9" }, "uris" : [ "http://www.mendeley.com/documents/?uuid=ad701aa3-3793-465e-b784-6feed5f96d90" ] } ], "mendeley" : { "previouslyFormattedCitation" : "[3]" }, "properties" : { "noteIndex" : 0 }, "schema" : "https://github.com/citation-style-language/schema/raw/master/csl-citation.json" }</w:instrText>
      </w:r>
      <w:r w:rsidR="004842F3">
        <w:fldChar w:fldCharType="separate"/>
      </w:r>
      <w:r w:rsidR="00503141" w:rsidRPr="00503141">
        <w:rPr>
          <w:noProof/>
        </w:rPr>
        <w:t>[3]</w:t>
      </w:r>
      <w:r w:rsidR="004842F3">
        <w:fldChar w:fldCharType="end"/>
      </w:r>
      <w:r w:rsidR="00EB4E80">
        <w:t xml:space="preserve"> </w:t>
      </w:r>
      <w:del w:id="64" w:author="VZ" w:date="2014-11-02T12:32:00Z">
        <w:r w:rsidR="00EB4E80" w:rsidDel="009A626E">
          <w:delText xml:space="preserve">műben </w:delText>
        </w:r>
      </w:del>
      <w:r w:rsidR="00EB4E80">
        <w:t>ismertetett módszer. Ez egy</w:t>
      </w:r>
      <w:r w:rsidR="0094134C" w:rsidRPr="00E05D93">
        <w:t xml:space="preserve"> olyan hibrid küszöbölés</w:t>
      </w:r>
      <w:r w:rsidR="00EB4E80">
        <w:t>t ismertet</w:t>
      </w:r>
      <w:r w:rsidR="0094134C" w:rsidRPr="00E05D93">
        <w:t xml:space="preserve">, </w:t>
      </w:r>
      <w:r w:rsidR="00EB4E80">
        <w:t>a</w:t>
      </w:r>
      <w:r w:rsidR="0094134C" w:rsidRPr="00E05D93">
        <w:t>mely az információ kinyerésre éldetektálást használ, küszöbölésre pedig a</w:t>
      </w:r>
      <w:r w:rsidR="00DF6AEB">
        <w:t>z úgynevezett</w:t>
      </w:r>
      <w:r w:rsidR="0094134C" w:rsidRPr="00E05D93">
        <w:t xml:space="preserve"> </w:t>
      </w:r>
      <w:proofErr w:type="spellStart"/>
      <w:r w:rsidR="0094134C" w:rsidRPr="00E05D93">
        <w:t>P-tile</w:t>
      </w:r>
      <w:proofErr w:type="spellEnd"/>
      <w:r w:rsidR="0094134C" w:rsidRPr="00E05D93">
        <w:t xml:space="preserve"> módszert.</w:t>
      </w:r>
      <w:r w:rsidR="00AF2303" w:rsidRPr="00E05D93">
        <w:t xml:space="preserve"> </w:t>
      </w:r>
      <w:r w:rsidR="0094134C" w:rsidRPr="00E05D93">
        <w:t>Ebben az esetben mindig szürkeárnyalatos képpel dolgozunk</w:t>
      </w:r>
      <w:r w:rsidR="009A220F">
        <w:t xml:space="preserve">, így mindenképpen </w:t>
      </w:r>
      <w:proofErr w:type="spellStart"/>
      <w:r w:rsidR="009A220F">
        <w:t>e</w:t>
      </w:r>
      <w:r w:rsidR="00351127">
        <w:t>lőfeldolgozással</w:t>
      </w:r>
      <w:proofErr w:type="spellEnd"/>
      <w:r w:rsidR="00351127">
        <w:t xml:space="preserve"> kell k</w:t>
      </w:r>
      <w:r w:rsidR="000C5801">
        <w:t>ezdenünk</w:t>
      </w:r>
      <w:r w:rsidR="0094134C" w:rsidRPr="00E05D93">
        <w:t xml:space="preserve">. Feltesszük, hogy az objektum világosabb a háttérnél. Ezen kívül azt is állíthatjuk, hogy az objektumok a kép egy bizonyos </w:t>
      </w:r>
      <w:del w:id="65" w:author="VZ" w:date="2014-11-02T12:33:00Z">
        <w:r w:rsidR="0094134C" w:rsidRPr="00E05D93" w:rsidDel="009A626E">
          <w:delText>%-</w:delText>
        </w:r>
      </w:del>
      <w:ins w:id="66" w:author="VZ" w:date="2014-11-02T12:33:00Z">
        <w:r w:rsidR="009A626E">
          <w:t>százalékát</w:t>
        </w:r>
      </w:ins>
      <w:del w:id="67" w:author="VZ" w:date="2014-11-02T12:33:00Z">
        <w:r w:rsidR="0094134C" w:rsidRPr="00E05D93" w:rsidDel="009A626E">
          <w:delText>át</w:delText>
        </w:r>
      </w:del>
      <w:r w:rsidR="0094134C" w:rsidRPr="00E05D93">
        <w:t xml:space="preserve"> elfoglalják. Ezt jelölhetjük </w:t>
      </w:r>
      <w:proofErr w:type="spellStart"/>
      <w:r w:rsidR="0094134C" w:rsidRPr="00E05D93">
        <w:t>P%-kal</w:t>
      </w:r>
      <w:proofErr w:type="spellEnd"/>
      <w:r w:rsidR="0094134C" w:rsidRPr="00E05D93">
        <w:t xml:space="preserve">. A küszöbölő algoritmusunk </w:t>
      </w:r>
      <w:r w:rsidR="00351127">
        <w:t>addig változtatja a küszöbértékünket, amíg a lehető legpontosabban el nem érjük a keresett P% értéket.</w:t>
      </w:r>
      <w:r w:rsidR="00AF2303" w:rsidRPr="00E05D93">
        <w:t xml:space="preserve"> </w:t>
      </w:r>
    </w:p>
    <w:p w14:paraId="3FAAE635" w14:textId="77777777" w:rsidR="00090F91" w:rsidRDefault="0094134C" w:rsidP="00090F91">
      <w:r w:rsidRPr="00E05D93">
        <w:t xml:space="preserve">A </w:t>
      </w:r>
      <w:r w:rsidR="0080006C">
        <w:t>módszer második része</w:t>
      </w:r>
      <w:r w:rsidRPr="00E05D93">
        <w:t xml:space="preserve"> az éldetektálás, ami segíti a képből való információ kinyerését. Az élek keretet adnak az </w:t>
      </w:r>
      <w:proofErr w:type="gramStart"/>
      <w:r w:rsidRPr="00E05D93">
        <w:t>objektum(</w:t>
      </w:r>
      <w:proofErr w:type="gramEnd"/>
      <w:r w:rsidRPr="00E05D93">
        <w:t xml:space="preserve">ok) és a háttér között. Élkeresés eredményeként egy </w:t>
      </w:r>
      <w:proofErr w:type="spellStart"/>
      <w:ins w:id="68" w:author="VZ" w:date="2014-11-02T12:50:00Z">
        <w:r w:rsidR="00BA57B9">
          <w:t>éltérkép</w:t>
        </w:r>
        <w:proofErr w:type="spellEnd"/>
        <w:r w:rsidR="00BA57B9">
          <w:t xml:space="preserve"> (</w:t>
        </w:r>
      </w:ins>
      <w:r w:rsidRPr="00E05D93">
        <w:t>"</w:t>
      </w:r>
      <w:proofErr w:type="spellStart"/>
      <w:r w:rsidRPr="00E05D93">
        <w:t>edge</w:t>
      </w:r>
      <w:proofErr w:type="spellEnd"/>
      <w:r w:rsidRPr="00E05D93">
        <w:t xml:space="preserve"> map"</w:t>
      </w:r>
      <w:ins w:id="69" w:author="VZ" w:date="2014-11-02T12:50:00Z">
        <w:r w:rsidR="00BA57B9">
          <w:t>)</w:t>
        </w:r>
      </w:ins>
      <w:r w:rsidRPr="00E05D93">
        <w:t xml:space="preserve"> jön létre</w:t>
      </w:r>
      <w:del w:id="70" w:author="VZ" w:date="2014-11-02T12:50:00Z">
        <w:r w:rsidRPr="00E05D93" w:rsidDel="00BA57B9">
          <w:delText>, ami az éleinket tartalmazza</w:delText>
        </w:r>
      </w:del>
      <w:r w:rsidRPr="00E05D93">
        <w:t xml:space="preserve">. Az </w:t>
      </w:r>
      <w:proofErr w:type="spellStart"/>
      <w:r w:rsidRPr="00E05D93">
        <w:t>élkeresésnek</w:t>
      </w:r>
      <w:proofErr w:type="spellEnd"/>
      <w:r w:rsidRPr="00E05D93">
        <w:t xml:space="preserve"> számos algoritmusa ismert, de </w:t>
      </w:r>
      <w:r w:rsidR="0080006C">
        <w:t xml:space="preserve">alapvetően </w:t>
      </w:r>
      <w:r w:rsidRPr="00E05D93">
        <w:t xml:space="preserve">két típusba sorolhatók: gradiens </w:t>
      </w:r>
      <w:ins w:id="71" w:author="VZ" w:date="2014-11-02T12:34:00Z">
        <w:r w:rsidR="004F5519">
          <w:t xml:space="preserve">alapú módszerek és </w:t>
        </w:r>
      </w:ins>
      <w:proofErr w:type="spellStart"/>
      <w:r w:rsidRPr="00E05D93">
        <w:t>és</w:t>
      </w:r>
      <w:proofErr w:type="spellEnd"/>
      <w:r w:rsidRPr="00E05D93">
        <w:t xml:space="preserve"> Laplace</w:t>
      </w:r>
      <w:ins w:id="72" w:author="VZ" w:date="2014-11-02T12:35:00Z">
        <w:r w:rsidR="004F5519">
          <w:t xml:space="preserve"> megközelítés</w:t>
        </w:r>
      </w:ins>
      <w:r w:rsidRPr="00E05D93">
        <w:t>. Gradiens</w:t>
      </w:r>
      <w:ins w:id="73" w:author="VZ" w:date="2014-11-02T12:35:00Z">
        <w:r w:rsidR="004F5519">
          <w:t xml:space="preserve"> módszer</w:t>
        </w:r>
      </w:ins>
      <w:r w:rsidRPr="00E05D93">
        <w:t xml:space="preserve">nél lokális maximum </w:t>
      </w:r>
      <w:del w:id="74" w:author="VZ" w:date="2014-11-02T12:47:00Z">
        <w:r w:rsidRPr="00E05D93" w:rsidDel="00BA57B9">
          <w:delText xml:space="preserve">és minimum </w:delText>
        </w:r>
      </w:del>
      <w:r w:rsidRPr="00E05D93">
        <w:t>értékeket keresünk</w:t>
      </w:r>
      <w:ins w:id="75" w:author="VZ" w:date="2014-11-02T12:47:00Z">
        <w:r w:rsidR="00BA57B9">
          <w:t>, így</w:t>
        </w:r>
      </w:ins>
      <w:r w:rsidRPr="00E05D93">
        <w:t xml:space="preserve"> az első derivált</w:t>
      </w:r>
      <w:ins w:id="76" w:author="VZ" w:date="2014-11-02T12:47:00Z">
        <w:r w:rsidR="00BA57B9">
          <w:t>at használjuk</w:t>
        </w:r>
      </w:ins>
      <w:del w:id="77" w:author="VZ" w:date="2014-11-02T12:48:00Z">
        <w:r w:rsidRPr="00E05D93" w:rsidDel="00BA57B9">
          <w:delText>ban</w:delText>
        </w:r>
      </w:del>
      <w:r w:rsidRPr="00E05D93">
        <w:t xml:space="preserve">, míg Laplace-nál zérus </w:t>
      </w:r>
      <w:del w:id="78" w:author="VZ" w:date="2014-11-02T15:53:00Z">
        <w:r w:rsidRPr="00E05D93" w:rsidDel="00782F9D">
          <w:delText xml:space="preserve">helyeket </w:delText>
        </w:r>
      </w:del>
      <w:ins w:id="79" w:author="VZ" w:date="2014-11-02T15:53:00Z">
        <w:r w:rsidR="00782F9D">
          <w:t>átmeneteket</w:t>
        </w:r>
        <w:r w:rsidR="00782F9D" w:rsidRPr="00E05D93">
          <w:t xml:space="preserve"> </w:t>
        </w:r>
      </w:ins>
      <w:r w:rsidRPr="00E05D93">
        <w:t xml:space="preserve">a </w:t>
      </w:r>
      <w:ins w:id="80" w:author="VZ" w:date="2014-11-02T15:53:00Z">
        <w:r w:rsidR="00782F9D">
          <w:t xml:space="preserve">totális </w:t>
        </w:r>
      </w:ins>
      <w:r w:rsidRPr="00E05D93">
        <w:t>má</w:t>
      </w:r>
      <w:r w:rsidR="00FC0499">
        <w:t>sodik deriváltban. Nekünk a lehető legpontosabb éldetektáló algoritmusra</w:t>
      </w:r>
      <w:r w:rsidRPr="00E05D93">
        <w:t xml:space="preserve"> van szükségü</w:t>
      </w:r>
      <w:r w:rsidR="00FC0499">
        <w:t>nk, aminek</w:t>
      </w:r>
      <w:r w:rsidRPr="00E05D93">
        <w:t xml:space="preserve"> a következő feltételeknek kell megfelelnie: </w:t>
      </w:r>
    </w:p>
    <w:p w14:paraId="1A4E476A" w14:textId="77777777" w:rsidR="00090F91" w:rsidRDefault="00090F91" w:rsidP="00090F91">
      <w:pPr>
        <w:pStyle w:val="Listaszerbekezds"/>
        <w:numPr>
          <w:ilvl w:val="0"/>
          <w:numId w:val="6"/>
        </w:numPr>
      </w:pPr>
      <w:r>
        <w:t>lehető legtöbb helyes élet adja</w:t>
      </w:r>
      <w:r w:rsidR="0094134C" w:rsidRPr="00E05D93">
        <w:t xml:space="preserve"> </w:t>
      </w:r>
    </w:p>
    <w:p w14:paraId="48165DE9" w14:textId="77777777" w:rsidR="00090F91" w:rsidRDefault="0094134C" w:rsidP="00090F91">
      <w:pPr>
        <w:pStyle w:val="Listaszerbekezds"/>
        <w:numPr>
          <w:ilvl w:val="0"/>
          <w:numId w:val="6"/>
        </w:numPr>
      </w:pPr>
      <w:r w:rsidRPr="00E05D93">
        <w:t>az élek a lehető legközele</w:t>
      </w:r>
      <w:r w:rsidR="00090F91">
        <w:t>bb legyenek a pontos helyükhöz</w:t>
      </w:r>
    </w:p>
    <w:p w14:paraId="1D1D9A86" w14:textId="77777777" w:rsidR="00090F91" w:rsidRDefault="0094134C" w:rsidP="00090F91">
      <w:pPr>
        <w:pStyle w:val="Listaszerbekezds"/>
        <w:numPr>
          <w:ilvl w:val="0"/>
          <w:numId w:val="6"/>
        </w:numPr>
      </w:pPr>
      <w:r w:rsidRPr="00E05D93">
        <w:t>minden é</w:t>
      </w:r>
      <w:r w:rsidR="00090F91">
        <w:t>let csak egyszer találjunk meg</w:t>
      </w:r>
    </w:p>
    <w:p w14:paraId="13BDC938" w14:textId="77777777" w:rsidR="00FF49EA" w:rsidRDefault="0094134C" w:rsidP="00090F91">
      <w:pPr>
        <w:pStyle w:val="Listaszerbekezds"/>
        <w:numPr>
          <w:ilvl w:val="0"/>
          <w:numId w:val="6"/>
        </w:numPr>
      </w:pPr>
      <w:r w:rsidRPr="00E05D93">
        <w:t>a za</w:t>
      </w:r>
      <w:r w:rsidR="00090F91">
        <w:t>j</w:t>
      </w:r>
      <w:r w:rsidR="005E2835" w:rsidRPr="00E05D93">
        <w:t xml:space="preserve"> ne keltsen hamis éleket</w:t>
      </w:r>
    </w:p>
    <w:p w14:paraId="72DD2835" w14:textId="77777777" w:rsidR="001B648D" w:rsidRPr="00C56B60" w:rsidRDefault="0094134C" w:rsidP="0048716A">
      <w:pPr>
        <w:rPr>
          <w:noProof/>
          <w:color w:val="000000" w:themeColor="text1"/>
          <w:sz w:val="20"/>
          <w:szCs w:val="20"/>
        </w:rPr>
      </w:pPr>
      <w:r w:rsidRPr="00E05D93">
        <w:t>Egy</w:t>
      </w:r>
      <w:r w:rsidR="005E2835" w:rsidRPr="00E05D93">
        <w:t xml:space="preserve"> számunkra</w:t>
      </w:r>
      <w:r w:rsidRPr="00E05D93">
        <w:t xml:space="preserve"> megfelelő algoritmus a </w:t>
      </w:r>
      <w:proofErr w:type="spellStart"/>
      <w:r w:rsidRPr="00E05D93">
        <w:t>Canny</w:t>
      </w:r>
      <w:proofErr w:type="spellEnd"/>
      <w:r w:rsidRPr="00E05D93">
        <w:t xml:space="preserve"> éldetektálás</w:t>
      </w:r>
      <w:ins w:id="81" w:author="VZ" w:date="2014-11-02T12:49:00Z">
        <w:r w:rsidR="00BA57B9">
          <w:t xml:space="preserve"> [?]</w:t>
        </w:r>
      </w:ins>
      <w:r w:rsidRPr="00E05D93">
        <w:t>, mivel ez zajszűrést is végez éldetektálás előtt. Persze más algoritmusok is használhatók</w:t>
      </w:r>
      <w:r w:rsidR="00B534B5">
        <w:t>, de minden esetben célszerű</w:t>
      </w:r>
      <w:r w:rsidRPr="00E05D93">
        <w:t xml:space="preserve"> zajszűréssel kezdeni. Az egyik legismertebb és leggyakrabban hasz</w:t>
      </w:r>
      <w:r w:rsidR="00AF4298" w:rsidRPr="00E05D93">
        <w:t>nált ilyen szűrő a Gauss szűrő</w:t>
      </w:r>
      <w:ins w:id="82" w:author="VZ" w:date="2014-11-02T12:49:00Z">
        <w:r w:rsidR="00BA57B9">
          <w:t xml:space="preserve"> [</w:t>
        </w:r>
        <w:proofErr w:type="gramStart"/>
        <w:r w:rsidR="00BA57B9">
          <w:t>??</w:t>
        </w:r>
        <w:proofErr w:type="gramEnd"/>
        <w:r w:rsidR="00BA57B9">
          <w:t>]</w:t>
        </w:r>
      </w:ins>
      <w:r w:rsidR="00AF4298" w:rsidRPr="00E05D93">
        <w:t>.</w:t>
      </w:r>
    </w:p>
    <w:p w14:paraId="295C624E" w14:textId="77777777" w:rsidR="0048716A" w:rsidRDefault="0094134C" w:rsidP="0048716A">
      <w:pPr>
        <w:spacing w:before="120" w:after="600"/>
        <w:ind w:firstLine="426"/>
      </w:pPr>
      <w:r w:rsidRPr="00E05D93">
        <w:t xml:space="preserve">Ha sikerült a megfelelő éldetektálást </w:t>
      </w:r>
      <w:r w:rsidR="00B534B5">
        <w:t>el</w:t>
      </w:r>
      <w:r w:rsidRPr="00E05D93">
        <w:t>végezni, akkor megkaphatjuk a P% értékét. Ennek módja az</w:t>
      </w:r>
      <w:r w:rsidR="005E2835" w:rsidRPr="00E05D93">
        <w:t>,</w:t>
      </w:r>
      <w:r w:rsidRPr="00E05D93">
        <w:t xml:space="preserve"> hogy az eredeti kép </w:t>
      </w:r>
      <w:del w:id="83" w:author="VZ" w:date="2014-11-02T12:51:00Z">
        <w:r w:rsidRPr="00E05D93" w:rsidDel="00BA57B9">
          <w:delText>"edge map"-jé</w:delText>
        </w:r>
      </w:del>
      <w:proofErr w:type="spellStart"/>
      <w:ins w:id="84" w:author="VZ" w:date="2014-11-02T12:51:00Z">
        <w:r w:rsidR="00BA57B9">
          <w:t>éltérképé</w:t>
        </w:r>
      </w:ins>
      <w:r w:rsidRPr="00E05D93">
        <w:t>ből</w:t>
      </w:r>
      <w:proofErr w:type="spellEnd"/>
      <w:r w:rsidRPr="00E05D93">
        <w:t xml:space="preserve"> kivonjuk a küszöbölt kép </w:t>
      </w:r>
      <w:del w:id="85" w:author="VZ" w:date="2014-11-02T12:51:00Z">
        <w:r w:rsidRPr="00E05D93" w:rsidDel="00BA57B9">
          <w:delText>"edge map"-j</w:delText>
        </w:r>
      </w:del>
      <w:proofErr w:type="spellStart"/>
      <w:ins w:id="86" w:author="VZ" w:date="2014-11-02T12:51:00Z">
        <w:r w:rsidR="00BA57B9">
          <w:t>éltérkép</w:t>
        </w:r>
      </w:ins>
      <w:r w:rsidRPr="00E05D93">
        <w:t>ét</w:t>
      </w:r>
      <w:proofErr w:type="spellEnd"/>
      <w:r w:rsidRPr="00E05D93">
        <w:t xml:space="preserve">. Ha ezt minden küszöbölő értékre elvégezzünk, akkor a kapott értékekből megkaphatjuk a P% értéket ott, ahol ez a különbség a legkisebb volt. A két kép kivonását az </w:t>
      </w:r>
      <w:proofErr w:type="spellStart"/>
      <w:r w:rsidRPr="00E05D93">
        <w:t>MSE-</w:t>
      </w:r>
      <w:del w:id="87" w:author="VZ" w:date="2014-11-02T12:51:00Z">
        <w:r w:rsidRPr="00E05D93" w:rsidDel="00BA57B9">
          <w:delText xml:space="preserve"> </w:delText>
        </w:r>
      </w:del>
      <w:r w:rsidRPr="00E05D93">
        <w:t>vel</w:t>
      </w:r>
      <w:proofErr w:type="spellEnd"/>
      <w:r w:rsidRPr="00E05D93">
        <w:t xml:space="preserve"> (</w:t>
      </w:r>
      <w:proofErr w:type="spellStart"/>
      <w:r w:rsidRPr="00E05D93">
        <w:t>Mean</w:t>
      </w:r>
      <w:proofErr w:type="spellEnd"/>
      <w:r w:rsidRPr="00E05D93">
        <w:t xml:space="preserve"> </w:t>
      </w:r>
      <w:proofErr w:type="spellStart"/>
      <w:r w:rsidRPr="00E05D93">
        <w:t>Squared</w:t>
      </w:r>
      <w:proofErr w:type="spellEnd"/>
      <w:r w:rsidRPr="00E05D93">
        <w:t xml:space="preserve"> </w:t>
      </w:r>
      <w:proofErr w:type="spellStart"/>
      <w:r w:rsidRPr="00E05D93">
        <w:t>Error</w:t>
      </w:r>
      <w:proofErr w:type="spellEnd"/>
      <w:r w:rsidRPr="00E05D93">
        <w:t>) végezzük el.</w:t>
      </w:r>
      <w:del w:id="88" w:author="VZ" w:date="2014-11-02T12:51:00Z">
        <w:r w:rsidRPr="00E05D93" w:rsidDel="00BA57B9">
          <w:delText xml:space="preserve"> </w:delText>
        </w:r>
      </w:del>
    </w:p>
    <w:p w14:paraId="58341749" w14:textId="77777777" w:rsidR="0048716A" w:rsidRDefault="0048716A" w:rsidP="0048716A">
      <w:r>
        <w:rPr>
          <w:noProof/>
        </w:rPr>
        <w:lastRenderedPageBreak/>
        <w:drawing>
          <wp:inline distT="0" distB="0" distL="0" distR="0" wp14:anchorId="29AF8CBD" wp14:editId="4EB70640">
            <wp:extent cx="5204460" cy="1950811"/>
            <wp:effectExtent l="0" t="0" r="0" b="0"/>
            <wp:docPr id="35" name="Kép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18867" cy="1956211"/>
                    </a:xfrm>
                    <a:prstGeom prst="rect">
                      <a:avLst/>
                    </a:prstGeom>
                    <a:noFill/>
                    <a:ln>
                      <a:noFill/>
                    </a:ln>
                  </pic:spPr>
                </pic:pic>
              </a:graphicData>
            </a:graphic>
          </wp:inline>
        </w:drawing>
      </w:r>
    </w:p>
    <w:p w14:paraId="616E3A43" w14:textId="77777777" w:rsidR="0094134C" w:rsidRPr="0048716A" w:rsidRDefault="004842F3" w:rsidP="008F2439">
      <w:pPr>
        <w:pStyle w:val="Kpalrs"/>
        <w:spacing w:before="120"/>
        <w:rPr>
          <w:noProof/>
          <w:color w:val="000000" w:themeColor="text1"/>
          <w:szCs w:val="20"/>
        </w:rPr>
      </w:pPr>
      <w:r w:rsidRPr="00750117">
        <w:rPr>
          <w:noProof/>
          <w:color w:val="000000" w:themeColor="text1"/>
          <w:szCs w:val="20"/>
        </w:rPr>
        <w:fldChar w:fldCharType="begin"/>
      </w:r>
      <w:r w:rsidR="0048716A" w:rsidRPr="00750117">
        <w:rPr>
          <w:noProof/>
          <w:color w:val="000000" w:themeColor="text1"/>
          <w:szCs w:val="20"/>
        </w:rPr>
        <w:instrText xml:space="preserve"> SEQ ábra \* ARABIC </w:instrText>
      </w:r>
      <w:r w:rsidRPr="00750117">
        <w:rPr>
          <w:noProof/>
          <w:color w:val="000000" w:themeColor="text1"/>
          <w:szCs w:val="20"/>
        </w:rPr>
        <w:fldChar w:fldCharType="separate"/>
      </w:r>
      <w:r w:rsidR="00F645D6">
        <w:rPr>
          <w:noProof/>
          <w:color w:val="000000" w:themeColor="text1"/>
          <w:szCs w:val="20"/>
        </w:rPr>
        <w:t>3</w:t>
      </w:r>
      <w:r w:rsidRPr="00750117">
        <w:rPr>
          <w:noProof/>
          <w:color w:val="000000" w:themeColor="text1"/>
          <w:szCs w:val="20"/>
        </w:rPr>
        <w:fldChar w:fldCharType="end"/>
      </w:r>
      <w:r w:rsidR="0048716A" w:rsidRPr="00750117">
        <w:rPr>
          <w:noProof/>
          <w:color w:val="000000" w:themeColor="text1"/>
          <w:szCs w:val="20"/>
        </w:rPr>
        <w:t>. ábra</w:t>
      </w:r>
      <w:r w:rsidR="0048716A">
        <w:rPr>
          <w:noProof/>
          <w:color w:val="000000" w:themeColor="text1"/>
          <w:szCs w:val="20"/>
        </w:rPr>
        <w:t xml:space="preserve"> –</w:t>
      </w:r>
      <w:r w:rsidR="0048716A" w:rsidRPr="00FF49EA">
        <w:rPr>
          <w:noProof/>
          <w:color w:val="000000" w:themeColor="text1"/>
          <w:szCs w:val="20"/>
        </w:rPr>
        <w:t xml:space="preserve"> </w:t>
      </w:r>
      <w:r w:rsidR="0048716A">
        <w:rPr>
          <w:noProof/>
          <w:color w:val="000000" w:themeColor="text1"/>
          <w:szCs w:val="20"/>
        </w:rPr>
        <w:t>A hibrid küszöbölést és éldetektálást alkalmazó algoritmus</w:t>
      </w:r>
      <w:r w:rsidR="0048716A" w:rsidRPr="00FF49EA">
        <w:rPr>
          <w:noProof/>
          <w:color w:val="000000" w:themeColor="text1"/>
          <w:szCs w:val="20"/>
        </w:rPr>
        <w:t xml:space="preserve"> hibás működése</w:t>
      </w:r>
      <w:r w:rsidR="0048716A">
        <w:rPr>
          <w:noProof/>
          <w:color w:val="000000" w:themeColor="text1"/>
          <w:szCs w:val="20"/>
        </w:rPr>
        <w:t xml:space="preserve"> változatos színű felhők esetén. Látható, hogy teljesen borult ég esetén is talál jóval a 0 és 255 közötti intenzitásértékek között is küszöbértéket.</w:t>
      </w:r>
    </w:p>
    <w:p w14:paraId="5CBE0803" w14:textId="77777777" w:rsidR="0094134C" w:rsidRPr="00FF49EA" w:rsidRDefault="0094134C" w:rsidP="0048716A">
      <w:r w:rsidRPr="00E05D93">
        <w:t>A</w:t>
      </w:r>
      <w:r w:rsidR="008851C1">
        <w:t xml:space="preserve"> függvényben szerepel egy</w:t>
      </w:r>
      <w:r w:rsidRPr="00E05D93">
        <w:t xml:space="preserve"> </w:t>
      </w:r>
      <w:proofErr w:type="spellStart"/>
      <w:r w:rsidRPr="00BA57B9">
        <w:rPr>
          <w:i/>
          <w:rPrChange w:id="89" w:author="VZ" w:date="2014-11-02T12:52:00Z">
            <w:rPr/>
          </w:rPrChange>
        </w:rPr>
        <w:t>Step</w:t>
      </w:r>
      <w:proofErr w:type="spellEnd"/>
      <w:r w:rsidRPr="00E05D93">
        <w:t xml:space="preserve"> érték</w:t>
      </w:r>
      <w:r w:rsidR="008851C1">
        <w:t>, aminek</w:t>
      </w:r>
      <w:r w:rsidRPr="00E05D93">
        <w:t xml:space="preserve"> változtatásával növelhetjük</w:t>
      </w:r>
      <w:r w:rsidR="005E2835" w:rsidRPr="00E05D93">
        <w:t>,</w:t>
      </w:r>
      <w:r w:rsidRPr="00E05D93">
        <w:t xml:space="preserve"> illetve csökkenthetjük a pontosságot. Ha nagy értéket adunk neki a programunk gyorsabb, de pontatlanabb lesz, míg kis érték esetén pontosabb, de lassabb. </w:t>
      </w:r>
      <w:del w:id="90" w:author="VZ" w:date="2014-11-02T12:52:00Z">
        <w:r w:rsidRPr="00E05D93" w:rsidDel="00BA57B9">
          <w:delText>A mi e</w:delText>
        </w:r>
      </w:del>
      <w:ins w:id="91" w:author="VZ" w:date="2014-11-02T12:52:00Z">
        <w:r w:rsidR="00BA57B9">
          <w:t>E</w:t>
        </w:r>
      </w:ins>
      <w:r w:rsidRPr="00E05D93">
        <w:t>setünkben a pontosság előbbre való a sebességnél, mivel a kép feldolgozására kb. 10 perc áll a rendelkezésünkre az újabb kép készítése előtt. A hibrid algoritmus a tesztesetek többségében pontosabb eredmén</w:t>
      </w:r>
      <w:r w:rsidR="005E2835" w:rsidRPr="00E05D93">
        <w:t xml:space="preserve">yt adott az Otsu </w:t>
      </w:r>
      <w:proofErr w:type="spellStart"/>
      <w:r w:rsidR="005E2835" w:rsidRPr="00E05D93">
        <w:t>binarizálásnál</w:t>
      </w:r>
      <w:proofErr w:type="spellEnd"/>
      <w:ins w:id="92" w:author="VZ" w:date="2014-11-02T12:53:00Z">
        <w:r w:rsidR="00BA57B9">
          <w:t xml:space="preserve"> [</w:t>
        </w:r>
        <w:proofErr w:type="gramStart"/>
        <w:r w:rsidR="00BA57B9">
          <w:t>???</w:t>
        </w:r>
        <w:proofErr w:type="gramEnd"/>
        <w:r w:rsidR="00BA57B9">
          <w:t>]</w:t>
        </w:r>
      </w:ins>
      <w:r w:rsidR="00FF49EA">
        <w:t>.</w:t>
      </w:r>
    </w:p>
    <w:p w14:paraId="0146359B" w14:textId="77777777" w:rsidR="0094134C" w:rsidRPr="00E05D93" w:rsidRDefault="0094134C" w:rsidP="00093A10">
      <w:pPr>
        <w:spacing w:before="120"/>
        <w:ind w:firstLine="426"/>
      </w:pPr>
      <w:r w:rsidRPr="00E05D93">
        <w:t>Ezzel a megoldással azonban</w:t>
      </w:r>
      <w:r w:rsidR="008F2502">
        <w:t xml:space="preserve"> felhők esetén</w:t>
      </w:r>
      <w:r w:rsidRPr="00E05D93">
        <w:t xml:space="preserve"> nem sikerült pontos eredményt elérni. Az első probléma, hogy mindig keres küszöbértéket, míg a mi esetünkben felhőtlen, vagy teljesen felhős </w:t>
      </w:r>
      <w:r w:rsidR="003846E9">
        <w:t xml:space="preserve">ég esetén </w:t>
      </w:r>
      <w:r w:rsidRPr="00E05D93">
        <w:t>csak előtér vagy háttér van, tehát nincs szükségünk küszöbölésre. Ezen kívül egyetlen felhő is sokféle színárnyalatot felvehet egyszerre, így ilyen esetekben ez az algoritmus a felhőt is több objektumra bontja</w:t>
      </w:r>
      <w:r w:rsidR="00FF49EA">
        <w:t xml:space="preserve"> (lásd </w:t>
      </w:r>
      <w:r w:rsidR="001D091F">
        <w:t>3</w:t>
      </w:r>
      <w:r w:rsidR="00FF49EA">
        <w:t>. ábra)</w:t>
      </w:r>
      <w:r w:rsidRPr="00E05D93">
        <w:t>.</w:t>
      </w:r>
      <w:r w:rsidR="00093A10">
        <w:t xml:space="preserve"> </w:t>
      </w:r>
      <w:r w:rsidR="003846E9">
        <w:t>G</w:t>
      </w:r>
      <w:r w:rsidRPr="00E05D93">
        <w:t xml:space="preserve">yakori probléma, hogy </w:t>
      </w:r>
      <w:r w:rsidR="00CC5817">
        <w:t xml:space="preserve">mivel a felhőzet és az ég színe is rendkívül széles skálán mozog, így </w:t>
      </w:r>
      <w:r w:rsidRPr="00E05D93">
        <w:t>küszöbölés után a</w:t>
      </w:r>
      <w:r w:rsidR="00855D84">
        <w:t xml:space="preserve"> </w:t>
      </w:r>
      <w:r w:rsidR="00370B2F">
        <w:t>változó színe</w:t>
      </w:r>
      <w:r w:rsidR="00855D84">
        <w:t>k</w:t>
      </w:r>
      <w:r w:rsidRPr="00E05D93">
        <w:t xml:space="preserve"> miatt nem mindig a felhő lesz az előtér az ég pedig a háttér, ami lehetetlenné teszi a borultság</w:t>
      </w:r>
      <w:r w:rsidR="00855D84">
        <w:t xml:space="preserve"> pontos</w:t>
      </w:r>
      <w:r w:rsidRPr="00E05D93">
        <w:t xml:space="preserve"> számítását</w:t>
      </w:r>
      <w:r w:rsidR="007B698D">
        <w:t>, ugyanis az értékek ebben az esetben</w:t>
      </w:r>
      <w:r w:rsidR="00855D84">
        <w:t xml:space="preserve"> felcserélődnek</w:t>
      </w:r>
      <w:r w:rsidRPr="00E05D93">
        <w:t xml:space="preserve">. </w:t>
      </w:r>
      <w:r w:rsidR="00093A10" w:rsidRPr="00093A10">
        <w:t>Így rájöttünk, hogy hagyományos küszöbölő módszerek segítségével nem tudunk</w:t>
      </w:r>
      <w:r w:rsidR="00A77AE0">
        <w:t xml:space="preserve"> megfelelő</w:t>
      </w:r>
      <w:r w:rsidR="00093A10" w:rsidRPr="00093A10">
        <w:t xml:space="preserve"> ered</w:t>
      </w:r>
      <w:r w:rsidR="00D34549">
        <w:t>ményt elérni. Új megoldásra van</w:t>
      </w:r>
      <w:r w:rsidR="00093A10" w:rsidRPr="00093A10">
        <w:t xml:space="preserve"> szükségünk.</w:t>
      </w:r>
    </w:p>
    <w:p w14:paraId="7D833EF7" w14:textId="77777777" w:rsidR="0094134C" w:rsidRPr="00E05D93" w:rsidRDefault="0040278B" w:rsidP="0048716A">
      <w:pPr>
        <w:pStyle w:val="Cmsor2"/>
      </w:pPr>
      <w:bookmarkStart w:id="93" w:name="_Toc371356725"/>
      <w:bookmarkStart w:id="94" w:name="_Toc385287716"/>
      <w:bookmarkStart w:id="95" w:name="_Toc385409421"/>
      <w:r w:rsidRPr="00E05D93">
        <w:t>2</w:t>
      </w:r>
      <w:r w:rsidR="0094134C" w:rsidRPr="00E05D93">
        <w:t>.</w:t>
      </w:r>
      <w:r w:rsidR="00DF6AEB">
        <w:t>5</w:t>
      </w:r>
      <w:r w:rsidR="0094134C" w:rsidRPr="00E05D93">
        <w:t xml:space="preserve">. </w:t>
      </w:r>
      <w:r w:rsidR="00EC7750">
        <w:t>Borultság vizsgálata s</w:t>
      </w:r>
      <w:r w:rsidR="0094134C" w:rsidRPr="0048716A">
        <w:t>zaturáció</w:t>
      </w:r>
      <w:r w:rsidR="0094134C" w:rsidRPr="00E05D93">
        <w:t xml:space="preserve"> mérés</w:t>
      </w:r>
      <w:bookmarkEnd w:id="93"/>
      <w:r w:rsidR="00EC7750">
        <w:t>sel</w:t>
      </w:r>
      <w:bookmarkEnd w:id="94"/>
      <w:bookmarkEnd w:id="95"/>
    </w:p>
    <w:p w14:paraId="2F138AC2" w14:textId="77777777" w:rsidR="0094134C" w:rsidRPr="00E05D93" w:rsidRDefault="00FD276B" w:rsidP="00AF4298">
      <w:pPr>
        <w:spacing w:before="120"/>
        <w:ind w:firstLine="426"/>
      </w:pPr>
      <w:r w:rsidRPr="00E05D93">
        <w:t>Létezik egy</w:t>
      </w:r>
      <w:r w:rsidR="0094134C" w:rsidRPr="00E05D93">
        <w:t xml:space="preserve"> módszer</w:t>
      </w:r>
      <w:r w:rsidRPr="00E05D93">
        <w:t>, amely</w:t>
      </w:r>
      <w:r w:rsidR="0094134C" w:rsidRPr="00E05D93">
        <w:t xml:space="preserve"> kifejezetten felhők detektálására lett kifejlesztve</w:t>
      </w:r>
      <w:r w:rsidRPr="00E05D93">
        <w:t>, ez pedig a szaturáció méréséből való következtetés</w:t>
      </w:r>
      <w:r w:rsidR="0094134C" w:rsidRPr="00E05D93">
        <w:t>.</w:t>
      </w:r>
      <w:r w:rsidR="00EB4E80">
        <w:t xml:space="preserve"> </w:t>
      </w:r>
      <w:del w:id="96" w:author="VZ" w:date="2014-11-02T12:54:00Z">
        <w:r w:rsidR="00EB4E80" w:rsidDel="00BA57B9">
          <w:delText>Ez a</w:delText>
        </w:r>
      </w:del>
      <w:proofErr w:type="gramStart"/>
      <w:ins w:id="97" w:author="VZ" w:date="2014-11-02T12:54:00Z">
        <w:r w:rsidR="00BA57B9">
          <w:t>A</w:t>
        </w:r>
      </w:ins>
      <w:r w:rsidR="00EB4E80">
        <w:t xml:space="preserve"> módszer</w:t>
      </w:r>
      <w:proofErr w:type="gramEnd"/>
      <w:r w:rsidR="00EB4E80">
        <w:t xml:space="preserve"> </w:t>
      </w:r>
      <w:del w:id="98" w:author="VZ" w:date="2014-11-02T12:54:00Z">
        <w:r w:rsidR="00EB4E80" w:rsidDel="00BA57B9">
          <w:delText>a</w:delText>
        </w:r>
        <w:r w:rsidR="00322155" w:rsidDel="00BA57B9">
          <w:delText xml:space="preserve"> </w:delText>
        </w:r>
      </w:del>
      <w:r w:rsidR="004842F3">
        <w:fldChar w:fldCharType="begin" w:fldLock="1"/>
      </w:r>
      <w:r w:rsidR="00BA0FBB">
        <w:instrText>ADDIN CSL_CITATION { "citationItems" : [ { "id" : "ITEM-1", "itemData" : { "DOI" : "10.1175/JTECH1833.1", "ISSN" : "0739-0572", "abstract" : "Abstract This work describes the development of a simple method of field estimating the sky cloud coverage percentage for several applications at the Brazilian Antarctic Station, Ferraz (62\u00b005\u2032S, 58\u00b023.5\u2032W). The database of this method was acquired by a digital color camera in the visible range of the spectrum. A new algorithm was developed to classify each pixel according to a criteria decision process. The information on the pixel contamination by clouds was obtained from the saturation component of the intensity, hue, and saturation space (IHS). For simplicity, the images were acquired with a limited field of view of 36\u00b0 pointing to the camera\u2019s zenith to prevent direct sunlight from reaching the internal charge-coupled device (CCD) on the camera. For a priori\u2013classified clear-sky images, the accuracy of the method was superior to 94%. For overcast-sky conditions, the corresponding accuracy was larger than 99%. A comparison test was performed with two human observers and our method. The results for the...", "author" : [ { "dropping-particle" : "", "family" : "Souza-Echer", "given" : "M. P.", "non-dropping-particle" : "", "parse-names" : false, "suffix" : "" }, { "dropping-particle" : "", "family" : "Pereira", "given" : "E. B.", "non-dropping-particle" : "", "parse-names" : false, "suffix" : "" }, { "dropping-particle" : "", "family" : "Bins", "given" : "L. S.", "non-dropping-particle" : "", "parse-names" : false, "suffix" : "" }, { "dropping-particle" : "", "family" : "Andrade", "given" : "M. A. R.", "non-dropping-particle" : "", "parse-names" : false, "suffix" : "" } ], "container-title" : "Journal of Atmospheric and Oceanic Technology", "id" : "ITEM-1", "issue" : "3", "issued" : { "date-parts" : [ [ "2006" ] ] }, "page" : "437-447", "title" : "A Simple Method for the Assessment of the Cloud Cover State in High-Latitude Regions by a Ground-Based Digital Camera", "type" : "article", "volume" : "23" }, "uris" : [ "http://www.mendeley.com/documents/?uuid=9e5ff22b-b94c-4d89-b0aa-c10c25161439" ] } ], "mendeley" : { "previouslyFormattedCitation" : "[4]" }, "properties" : { "noteIndex" : 0 }, "schema" : "https://github.com/citation-style-language/schema/raw/master/csl-citation.json" }</w:instrText>
      </w:r>
      <w:r w:rsidR="004842F3">
        <w:fldChar w:fldCharType="separate"/>
      </w:r>
      <w:r w:rsidR="00322155" w:rsidRPr="00322155">
        <w:rPr>
          <w:noProof/>
        </w:rPr>
        <w:t>[4]</w:t>
      </w:r>
      <w:r w:rsidR="004842F3">
        <w:fldChar w:fldCharType="end"/>
      </w:r>
      <w:r w:rsidR="00EB4E80">
        <w:t xml:space="preserve"> </w:t>
      </w:r>
      <w:del w:id="99" w:author="VZ" w:date="2014-11-02T12:54:00Z">
        <w:r w:rsidR="00EB4E80" w:rsidDel="002F52BF">
          <w:delText>cikkben került ismertetésre, amely</w:delText>
        </w:r>
        <w:r w:rsidR="0059786A" w:rsidDel="002F52BF">
          <w:delText xml:space="preserve"> </w:delText>
        </w:r>
      </w:del>
      <w:r w:rsidR="0059786A">
        <w:t>megvalósításával és</w:t>
      </w:r>
      <w:r w:rsidR="00F46159">
        <w:t xml:space="preserve"> alkalmazásával</w:t>
      </w:r>
      <w:r w:rsidR="00EB4E80">
        <w:t xml:space="preserve"> nagy előrelépést értünk el.</w:t>
      </w:r>
      <w:r w:rsidR="0094134C" w:rsidRPr="00E05D93">
        <w:t xml:space="preserve"> </w:t>
      </w:r>
      <w:r w:rsidR="00EB4E80">
        <w:t>E</w:t>
      </w:r>
      <w:del w:id="100" w:author="VZ" w:date="2014-11-02T12:56:00Z">
        <w:r w:rsidR="00EB4E80" w:rsidDel="002F52BF">
          <w:delText xml:space="preserve"> </w:delText>
        </w:r>
      </w:del>
      <w:r w:rsidR="00EB4E80">
        <w:t>szerint a</w:t>
      </w:r>
      <w:r w:rsidR="0094134C" w:rsidRPr="00E05D93">
        <w:t xml:space="preserve"> felhők dinamikusan változó rendszerek magas fényvisszaverő képességgel, és kék-piros színtartományba eső színekkel, általában fehérek. Ezzel szemben az ég színe a háttérben a zöld-piros színskálán mozog, általában kék, és statikusnak tekinthető. </w:t>
      </w:r>
      <w:commentRangeStart w:id="101"/>
      <w:r w:rsidR="0094134C" w:rsidRPr="00E05D93">
        <w:t>Ez az algoritmus a kamera által rögzített kép kü</w:t>
      </w:r>
      <w:r w:rsidR="00AF4298" w:rsidRPr="00E05D93">
        <w:t>lönböző hullámhosszait figyeli.</w:t>
      </w:r>
      <w:commentRangeEnd w:id="101"/>
      <w:r w:rsidR="002F52BF">
        <w:rPr>
          <w:rStyle w:val="Jegyzethivatkozs"/>
        </w:rPr>
        <w:commentReference w:id="101"/>
      </w:r>
    </w:p>
    <w:p w14:paraId="1BBF119D" w14:textId="77777777" w:rsidR="008F2439" w:rsidRDefault="0094134C" w:rsidP="0094134C">
      <w:pPr>
        <w:spacing w:before="120"/>
        <w:ind w:firstLine="426"/>
        <w:rPr>
          <w:rFonts w:eastAsia="Calibri"/>
          <w:noProof/>
        </w:rPr>
      </w:pPr>
      <w:r w:rsidRPr="00E05D93">
        <w:t>Az RGB modell széles körben elterjedt</w:t>
      </w:r>
      <w:ins w:id="102" w:author="VZ" w:date="2014-11-02T15:44:00Z">
        <w:r w:rsidR="003408D6">
          <w:t xml:space="preserve"> [hivatkozások</w:t>
        </w:r>
        <w:proofErr w:type="gramStart"/>
        <w:r w:rsidR="003408D6">
          <w:t>???</w:t>
        </w:r>
        <w:proofErr w:type="gramEnd"/>
        <w:r w:rsidR="003408D6">
          <w:t>]</w:t>
        </w:r>
      </w:ins>
      <w:r w:rsidRPr="00E05D93">
        <w:t>. Ez a színek és a szaturáció egy konstans fényerőn vett reprezentációja.</w:t>
      </w:r>
      <w:r w:rsidR="00DF0358">
        <w:t xml:space="preserve"> Azonban a mind a felhők és az ég színe rendkívül széles skálán mozog, így nem célszerű ezt a színteret választanunk.</w:t>
      </w:r>
      <w:r w:rsidRPr="00E05D93">
        <w:t xml:space="preserve"> </w:t>
      </w:r>
      <w:commentRangeStart w:id="103"/>
      <w:r w:rsidRPr="00E05D93">
        <w:t xml:space="preserve">Az IHS rendszerben az </w:t>
      </w:r>
      <w:r w:rsidRPr="00E05D93">
        <w:lastRenderedPageBreak/>
        <w:t>intenzitás (</w:t>
      </w:r>
      <w:r w:rsidRPr="003408D6">
        <w:rPr>
          <w:i/>
          <w:rPrChange w:id="104" w:author="VZ" w:date="2014-11-02T15:46:00Z">
            <w:rPr/>
          </w:rPrChange>
        </w:rPr>
        <w:t>I</w:t>
      </w:r>
      <w:r w:rsidRPr="00E05D93">
        <w:t>) a teljes energiát jelöli az összes hullámhosszon, ami eléri a szemet. Ez felelős a fényerő érzékeléséért. A "</w:t>
      </w:r>
      <w:proofErr w:type="spellStart"/>
      <w:r w:rsidRPr="00E05D93">
        <w:t>Hue</w:t>
      </w:r>
      <w:proofErr w:type="spellEnd"/>
      <w:r w:rsidRPr="00E05D93">
        <w:t>" (</w:t>
      </w:r>
      <w:r w:rsidRPr="003408D6">
        <w:rPr>
          <w:i/>
          <w:rPrChange w:id="105" w:author="VZ" w:date="2014-11-02T15:46:00Z">
            <w:rPr/>
          </w:rPrChange>
        </w:rPr>
        <w:t>H</w:t>
      </w:r>
      <w:r w:rsidRPr="00E05D93">
        <w:t>) a fény elnyelését, visszaverődését adja meg, így ez felelős a színekért. A szaturáció (</w:t>
      </w:r>
      <w:r w:rsidRPr="003408D6">
        <w:rPr>
          <w:i/>
          <w:rPrChange w:id="106" w:author="VZ" w:date="2014-11-02T15:46:00Z">
            <w:rPr/>
          </w:rPrChange>
        </w:rPr>
        <w:t>S</w:t>
      </w:r>
      <w:r w:rsidRPr="00E05D93">
        <w:t xml:space="preserve">) a színek tisztaságát jelöli. </w:t>
      </w:r>
      <w:commentRangeEnd w:id="103"/>
      <w:r w:rsidR="002F52BF">
        <w:rPr>
          <w:rStyle w:val="Jegyzethivatkozs"/>
        </w:rPr>
        <w:commentReference w:id="103"/>
      </w:r>
      <w:r w:rsidRPr="00E05D93">
        <w:t>A magas szaturációs értékekre azt mondják, hogy tiszta, mint a derült ég. Az alacsony értékűek olyanok, mint a felhők.</w:t>
      </w:r>
      <w:r w:rsidR="008F2439" w:rsidRPr="008F2439">
        <w:rPr>
          <w:rFonts w:eastAsia="Calibri"/>
          <w:noProof/>
        </w:rPr>
        <w:t xml:space="preserve"> </w:t>
      </w:r>
    </w:p>
    <w:p w14:paraId="0C138569" w14:textId="77777777" w:rsidR="008F2439" w:rsidRPr="00E05D93" w:rsidRDefault="008F2439" w:rsidP="008F2439">
      <w:pPr>
        <w:keepNext/>
        <w:ind w:firstLine="0"/>
        <w:jc w:val="center"/>
      </w:pPr>
      <w:r w:rsidRPr="00E05D93">
        <w:rPr>
          <w:rFonts w:eastAsia="Calibri"/>
          <w:noProof/>
        </w:rPr>
        <w:drawing>
          <wp:inline distT="0" distB="0" distL="0" distR="0" wp14:anchorId="5E77AC0D" wp14:editId="301050A8">
            <wp:extent cx="3514725" cy="1807728"/>
            <wp:effectExtent l="19050" t="0" r="0" b="0"/>
            <wp:docPr id="20" name="Kép 1" descr="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24" cstate="print"/>
                    <a:stretch>
                      <a:fillRect/>
                    </a:stretch>
                  </pic:blipFill>
                  <pic:spPr>
                    <a:xfrm>
                      <a:off x="0" y="0"/>
                      <a:ext cx="3515478" cy="1808116"/>
                    </a:xfrm>
                    <a:prstGeom prst="rect">
                      <a:avLst/>
                    </a:prstGeom>
                  </pic:spPr>
                </pic:pic>
              </a:graphicData>
            </a:graphic>
          </wp:inline>
        </w:drawing>
      </w:r>
    </w:p>
    <w:p w14:paraId="63F1CAA9" w14:textId="77777777" w:rsidR="008F2439" w:rsidRPr="001B648D" w:rsidRDefault="004842F3" w:rsidP="008F2439">
      <w:pPr>
        <w:pStyle w:val="Kpalrs"/>
        <w:spacing w:before="120"/>
        <w:rPr>
          <w:noProof/>
          <w:color w:val="000000" w:themeColor="text1"/>
          <w:szCs w:val="20"/>
        </w:rPr>
      </w:pPr>
      <w:r w:rsidRPr="00E05D93">
        <w:rPr>
          <w:noProof/>
          <w:color w:val="000000" w:themeColor="text1"/>
          <w:szCs w:val="20"/>
        </w:rPr>
        <w:fldChar w:fldCharType="begin"/>
      </w:r>
      <w:r w:rsidR="008F2439" w:rsidRPr="00E05D93">
        <w:rPr>
          <w:noProof/>
          <w:color w:val="000000" w:themeColor="text1"/>
          <w:szCs w:val="20"/>
        </w:rPr>
        <w:instrText xml:space="preserve"> SEQ ábra \* ARABIC </w:instrText>
      </w:r>
      <w:r w:rsidRPr="00E05D93">
        <w:rPr>
          <w:noProof/>
          <w:color w:val="000000" w:themeColor="text1"/>
          <w:szCs w:val="20"/>
        </w:rPr>
        <w:fldChar w:fldCharType="separate"/>
      </w:r>
      <w:r w:rsidR="00F645D6">
        <w:rPr>
          <w:noProof/>
          <w:color w:val="000000" w:themeColor="text1"/>
          <w:szCs w:val="20"/>
        </w:rPr>
        <w:t>4</w:t>
      </w:r>
      <w:r w:rsidRPr="00E05D93">
        <w:rPr>
          <w:noProof/>
          <w:color w:val="000000" w:themeColor="text1"/>
          <w:szCs w:val="20"/>
        </w:rPr>
        <w:fldChar w:fldCharType="end"/>
      </w:r>
      <w:r w:rsidR="008F2439" w:rsidRPr="00E05D93">
        <w:rPr>
          <w:noProof/>
          <w:color w:val="000000" w:themeColor="text1"/>
          <w:szCs w:val="20"/>
        </w:rPr>
        <w:t>. ábra – Osztályok a pixelek besorolására</w:t>
      </w:r>
      <w:r w:rsidR="008F2439">
        <w:rPr>
          <w:noProof/>
          <w:color w:val="000000" w:themeColor="text1"/>
          <w:szCs w:val="20"/>
        </w:rPr>
        <w:t xml:space="preserve">. Class 1: tiszta ég; Class 2: nem meghatározott; Class 3: felhő </w:t>
      </w:r>
      <w:r>
        <w:rPr>
          <w:noProof/>
          <w:color w:val="000000" w:themeColor="text1"/>
          <w:szCs w:val="20"/>
        </w:rPr>
        <w:fldChar w:fldCharType="begin" w:fldLock="1"/>
      </w:r>
      <w:r w:rsidR="00BA0FBB">
        <w:rPr>
          <w:noProof/>
          <w:color w:val="000000" w:themeColor="text1"/>
          <w:szCs w:val="20"/>
        </w:rPr>
        <w:instrText>ADDIN CSL_CITATION { "citationItems" : [ { "id" : "ITEM-1", "itemData" : { "DOI" : "10.1175/JTECH1833.1", "ISSN" : "0739-0572", "abstract" : "Abstract This work describes the development of a simple method of field estimating the sky cloud coverage percentage for several applications at the Brazilian Antarctic Station, Ferraz (62\u00b005\u2032S, 58\u00b023.5\u2032W). The database of this method was acquired by a digital color camera in the visible range of the spectrum. A new algorithm was developed to classify each pixel according to a criteria decision process. The information on the pixel contamination by clouds was obtained from the saturation component of the intensity, hue, and saturation space (IHS). For simplicity, the images were acquired with a limited field of view of 36\u00b0 pointing to the camera\u2019s zenith to prevent direct sunlight from reaching the internal charge-coupled device (CCD) on the camera. For a priori\u2013classified clear-sky images, the accuracy of the method was superior to 94%. For overcast-sky conditions, the corresponding accuracy was larger than 99%. A comparison test was performed with two human observers and our method. The results for the...", "author" : [ { "dropping-particle" : "", "family" : "Souza-Echer", "given" : "M. P.", "non-dropping-particle" : "", "parse-names" : false, "suffix" : "" }, { "dropping-particle" : "", "family" : "Pereira", "given" : "E. B.", "non-dropping-particle" : "", "parse-names" : false, "suffix" : "" }, { "dropping-particle" : "", "family" : "Bins", "given" : "L. S.", "non-dropping-particle" : "", "parse-names" : false, "suffix" : "" }, { "dropping-particle" : "", "family" : "Andrade", "given" : "M. A. R.", "non-dropping-particle" : "", "parse-names" : false, "suffix" : "" } ], "container-title" : "Journal of Atmospheric and Oceanic Technology", "id" : "ITEM-1", "issue" : "3", "issued" : { "date-parts" : [ [ "2006" ] ] }, "page" : "437-447", "title" : "A Simple Method for the Assessment of the Cloud Cover State in High-Latitude Regions by a Ground-Based Digital Camera", "type" : "article", "volume" : "23" }, "uris" : [ "http://www.mendeley.com/documents/?uuid=9e5ff22b-b94c-4d89-b0aa-c10c25161439" ] } ], "mendeley" : { "previouslyFormattedCitation" : "[4]" }, "properties" : { "noteIndex" : 0 }, "schema" : "https://github.com/citation-style-language/schema/raw/master/csl-citation.json" }</w:instrText>
      </w:r>
      <w:r>
        <w:rPr>
          <w:noProof/>
          <w:color w:val="000000" w:themeColor="text1"/>
          <w:szCs w:val="20"/>
        </w:rPr>
        <w:fldChar w:fldCharType="separate"/>
      </w:r>
      <w:r w:rsidR="008F2439" w:rsidRPr="008F2439">
        <w:rPr>
          <w:i w:val="0"/>
          <w:noProof/>
          <w:color w:val="000000" w:themeColor="text1"/>
          <w:szCs w:val="20"/>
        </w:rPr>
        <w:t>[4]</w:t>
      </w:r>
      <w:r>
        <w:rPr>
          <w:noProof/>
          <w:color w:val="000000" w:themeColor="text1"/>
          <w:szCs w:val="20"/>
        </w:rPr>
        <w:fldChar w:fldCharType="end"/>
      </w:r>
    </w:p>
    <w:p w14:paraId="4DF8941A" w14:textId="77777777" w:rsidR="0094134C" w:rsidRPr="00E05D93" w:rsidRDefault="0094134C" w:rsidP="008F2439">
      <w:pPr>
        <w:spacing w:before="120"/>
      </w:pPr>
    </w:p>
    <w:tbl>
      <w:tblPr>
        <w:tblW w:w="3750" w:type="pct"/>
        <w:jc w:val="center"/>
        <w:tblCellMar>
          <w:left w:w="10" w:type="dxa"/>
          <w:right w:w="10" w:type="dxa"/>
        </w:tblCellMar>
        <w:tblLook w:val="0000" w:firstRow="0" w:lastRow="0" w:firstColumn="0" w:lastColumn="0" w:noHBand="0" w:noVBand="0"/>
      </w:tblPr>
      <w:tblGrid>
        <w:gridCol w:w="2030"/>
        <w:gridCol w:w="2905"/>
        <w:gridCol w:w="2031"/>
      </w:tblGrid>
      <w:tr w:rsidR="00EC7750" w:rsidRPr="00E05D93" w14:paraId="1E3911AB" w14:textId="77777777" w:rsidTr="00EC7750">
        <w:trPr>
          <w:trHeight w:val="1"/>
          <w:jc w:val="center"/>
        </w:trPr>
        <w:tc>
          <w:tcPr>
            <w:tcW w:w="2030" w:type="dxa"/>
            <w:tcBorders>
              <w:top w:val="single" w:sz="4" w:space="0" w:color="000000"/>
              <w:left w:val="single" w:sz="4" w:space="0" w:color="000000"/>
              <w:bottom w:val="single" w:sz="4" w:space="0" w:color="000000"/>
              <w:right w:val="single" w:sz="4" w:space="0" w:color="000000"/>
            </w:tcBorders>
            <w:shd w:val="clear" w:color="auto" w:fill="E7E6E6" w:themeFill="background2"/>
            <w:tcMar>
              <w:left w:w="108" w:type="dxa"/>
              <w:right w:w="108" w:type="dxa"/>
            </w:tcMar>
          </w:tcPr>
          <w:p w14:paraId="54569A10" w14:textId="77777777" w:rsidR="00EC7750" w:rsidRPr="00E05D93" w:rsidRDefault="00EC7750" w:rsidP="00EC7750">
            <w:pPr>
              <w:spacing w:before="120"/>
              <w:ind w:firstLine="202"/>
              <w:rPr>
                <w:b/>
                <w:sz w:val="18"/>
                <w:szCs w:val="18"/>
              </w:rPr>
            </w:pPr>
            <w:r w:rsidRPr="00E05D93">
              <w:rPr>
                <w:b/>
                <w:sz w:val="18"/>
                <w:szCs w:val="18"/>
              </w:rPr>
              <w:t>Változó</w:t>
            </w:r>
          </w:p>
        </w:tc>
        <w:tc>
          <w:tcPr>
            <w:tcW w:w="2905" w:type="dxa"/>
            <w:tcBorders>
              <w:top w:val="single" w:sz="4" w:space="0" w:color="000000"/>
              <w:left w:val="single" w:sz="4" w:space="0" w:color="000000"/>
              <w:bottom w:val="single" w:sz="4" w:space="0" w:color="000000"/>
              <w:right w:val="single" w:sz="4" w:space="0" w:color="000000"/>
            </w:tcBorders>
            <w:shd w:val="clear" w:color="auto" w:fill="E7E6E6" w:themeFill="background2"/>
            <w:tcMar>
              <w:left w:w="108" w:type="dxa"/>
              <w:right w:w="108" w:type="dxa"/>
            </w:tcMar>
          </w:tcPr>
          <w:p w14:paraId="196131E1" w14:textId="77777777" w:rsidR="00EC7750" w:rsidRPr="00E05D93" w:rsidRDefault="00EC7750" w:rsidP="00EC7750">
            <w:pPr>
              <w:spacing w:before="120"/>
              <w:ind w:firstLine="202"/>
              <w:rPr>
                <w:b/>
                <w:sz w:val="18"/>
                <w:szCs w:val="18"/>
              </w:rPr>
            </w:pPr>
            <w:r w:rsidRPr="00E05D93">
              <w:rPr>
                <w:b/>
                <w:sz w:val="18"/>
                <w:szCs w:val="18"/>
              </w:rPr>
              <w:t>Paraméter</w:t>
            </w:r>
          </w:p>
        </w:tc>
        <w:tc>
          <w:tcPr>
            <w:tcW w:w="2031" w:type="dxa"/>
            <w:tcBorders>
              <w:top w:val="single" w:sz="4" w:space="0" w:color="000000"/>
              <w:left w:val="single" w:sz="4" w:space="0" w:color="000000"/>
              <w:bottom w:val="single" w:sz="4" w:space="0" w:color="000000"/>
              <w:right w:val="single" w:sz="4" w:space="0" w:color="000000"/>
            </w:tcBorders>
            <w:shd w:val="clear" w:color="auto" w:fill="E7E6E6" w:themeFill="background2"/>
            <w:tcMar>
              <w:left w:w="108" w:type="dxa"/>
              <w:right w:w="108" w:type="dxa"/>
            </w:tcMar>
          </w:tcPr>
          <w:p w14:paraId="40C344F4" w14:textId="77777777" w:rsidR="00EC7750" w:rsidRPr="00E05D93" w:rsidRDefault="00EC7750" w:rsidP="00EC7750">
            <w:pPr>
              <w:spacing w:before="120"/>
              <w:ind w:firstLine="202"/>
              <w:rPr>
                <w:b/>
                <w:sz w:val="18"/>
                <w:szCs w:val="18"/>
              </w:rPr>
            </w:pPr>
            <w:r w:rsidRPr="00E05D93">
              <w:rPr>
                <w:b/>
                <w:sz w:val="18"/>
                <w:szCs w:val="18"/>
              </w:rPr>
              <w:t>Érték</w:t>
            </w:r>
          </w:p>
        </w:tc>
      </w:tr>
      <w:tr w:rsidR="00EC7750" w:rsidRPr="00E05D93" w14:paraId="6FA9D204" w14:textId="77777777" w:rsidTr="00EC7750">
        <w:trPr>
          <w:trHeight w:val="1"/>
          <w:jc w:val="center"/>
        </w:trPr>
        <w:tc>
          <w:tcPr>
            <w:tcW w:w="203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E679C79" w14:textId="77777777" w:rsidR="00EC7750" w:rsidRPr="00E05D93" w:rsidRDefault="00EC7750" w:rsidP="00EC7750">
            <w:pPr>
              <w:spacing w:before="120"/>
              <w:ind w:firstLine="202"/>
              <w:rPr>
                <w:sz w:val="18"/>
                <w:szCs w:val="18"/>
              </w:rPr>
            </w:pPr>
            <w:r w:rsidRPr="00E05D93">
              <w:rPr>
                <w:sz w:val="18"/>
                <w:szCs w:val="18"/>
              </w:rPr>
              <w:t>Fa</w:t>
            </w:r>
          </w:p>
        </w:tc>
        <w:tc>
          <w:tcPr>
            <w:tcW w:w="290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7EA8F25" w14:textId="77777777" w:rsidR="00EC7750" w:rsidRPr="00E05D93" w:rsidRDefault="00EC7750" w:rsidP="00EC7750">
            <w:pPr>
              <w:spacing w:before="120"/>
              <w:ind w:firstLine="202"/>
              <w:rPr>
                <w:sz w:val="18"/>
                <w:szCs w:val="18"/>
              </w:rPr>
            </w:pPr>
            <w:r w:rsidRPr="00E05D93">
              <w:rPr>
                <w:sz w:val="18"/>
                <w:szCs w:val="18"/>
              </w:rPr>
              <w:t>Felhő átlag értéke</w:t>
            </w:r>
          </w:p>
        </w:tc>
        <w:tc>
          <w:tcPr>
            <w:tcW w:w="203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C825954" w14:textId="77777777" w:rsidR="00EC7750" w:rsidRPr="00E05D93" w:rsidRDefault="00EC7750" w:rsidP="00EC7750">
            <w:pPr>
              <w:spacing w:before="120"/>
              <w:ind w:firstLine="202"/>
              <w:rPr>
                <w:sz w:val="18"/>
                <w:szCs w:val="18"/>
              </w:rPr>
            </w:pPr>
            <w:r w:rsidRPr="00E05D93">
              <w:rPr>
                <w:sz w:val="18"/>
                <w:szCs w:val="18"/>
              </w:rPr>
              <w:t>12.7</w:t>
            </w:r>
          </w:p>
        </w:tc>
      </w:tr>
      <w:tr w:rsidR="00EC7750" w:rsidRPr="00E05D93" w14:paraId="47AAA23E" w14:textId="77777777" w:rsidTr="00EC7750">
        <w:trPr>
          <w:trHeight w:val="1"/>
          <w:jc w:val="center"/>
        </w:trPr>
        <w:tc>
          <w:tcPr>
            <w:tcW w:w="203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0EACFDF" w14:textId="77777777" w:rsidR="00EC7750" w:rsidRPr="00E05D93" w:rsidRDefault="00EC7750" w:rsidP="00EC7750">
            <w:pPr>
              <w:spacing w:before="120"/>
              <w:ind w:firstLine="202"/>
              <w:rPr>
                <w:sz w:val="18"/>
                <w:szCs w:val="18"/>
              </w:rPr>
            </w:pPr>
            <w:r w:rsidRPr="00E05D93">
              <w:rPr>
                <w:sz w:val="18"/>
                <w:szCs w:val="18"/>
              </w:rPr>
              <w:t>Ff</w:t>
            </w:r>
          </w:p>
        </w:tc>
        <w:tc>
          <w:tcPr>
            <w:tcW w:w="290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B3597EC" w14:textId="77777777" w:rsidR="00EC7750" w:rsidRPr="00E05D93" w:rsidRDefault="00EC7750" w:rsidP="00EC7750">
            <w:pPr>
              <w:spacing w:before="120"/>
              <w:ind w:firstLine="202"/>
              <w:rPr>
                <w:sz w:val="18"/>
                <w:szCs w:val="18"/>
              </w:rPr>
            </w:pPr>
            <w:r w:rsidRPr="00E05D93">
              <w:rPr>
                <w:sz w:val="18"/>
                <w:szCs w:val="18"/>
              </w:rPr>
              <w:t>Felhő átlag tartománya</w:t>
            </w:r>
          </w:p>
        </w:tc>
        <w:tc>
          <w:tcPr>
            <w:tcW w:w="203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2120084" w14:textId="77777777" w:rsidR="00EC7750" w:rsidRPr="00E05D93" w:rsidRDefault="00EC7750" w:rsidP="00EC7750">
            <w:pPr>
              <w:spacing w:before="120"/>
              <w:ind w:firstLine="202"/>
              <w:rPr>
                <w:sz w:val="18"/>
                <w:szCs w:val="18"/>
              </w:rPr>
            </w:pPr>
            <w:r w:rsidRPr="00E05D93">
              <w:rPr>
                <w:sz w:val="18"/>
                <w:szCs w:val="18"/>
              </w:rPr>
              <w:t>3.7</w:t>
            </w:r>
          </w:p>
        </w:tc>
      </w:tr>
      <w:tr w:rsidR="00EC7750" w:rsidRPr="00E05D93" w14:paraId="1862FE84" w14:textId="77777777" w:rsidTr="00EC7750">
        <w:trPr>
          <w:trHeight w:val="1"/>
          <w:jc w:val="center"/>
        </w:trPr>
        <w:tc>
          <w:tcPr>
            <w:tcW w:w="203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81EF9A4" w14:textId="77777777" w:rsidR="00EC7750" w:rsidRPr="00E05D93" w:rsidRDefault="00EC7750" w:rsidP="00EC7750">
            <w:pPr>
              <w:spacing w:before="120"/>
              <w:ind w:firstLine="202"/>
              <w:rPr>
                <w:sz w:val="18"/>
                <w:szCs w:val="18"/>
              </w:rPr>
            </w:pPr>
            <w:proofErr w:type="spellStart"/>
            <w:r w:rsidRPr="00E05D93">
              <w:rPr>
                <w:sz w:val="18"/>
                <w:szCs w:val="18"/>
              </w:rPr>
              <w:t>Ea</w:t>
            </w:r>
            <w:proofErr w:type="spellEnd"/>
          </w:p>
        </w:tc>
        <w:tc>
          <w:tcPr>
            <w:tcW w:w="290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75BEF9A" w14:textId="77777777" w:rsidR="00EC7750" w:rsidRPr="00E05D93" w:rsidRDefault="00EC7750" w:rsidP="00EC7750">
            <w:pPr>
              <w:spacing w:before="120"/>
              <w:ind w:firstLine="202"/>
              <w:rPr>
                <w:sz w:val="18"/>
                <w:szCs w:val="18"/>
              </w:rPr>
            </w:pPr>
            <w:r w:rsidRPr="00E05D93">
              <w:rPr>
                <w:sz w:val="18"/>
                <w:szCs w:val="18"/>
              </w:rPr>
              <w:t>Tiszta ég átlag értéke</w:t>
            </w:r>
          </w:p>
        </w:tc>
        <w:tc>
          <w:tcPr>
            <w:tcW w:w="203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D03DDDA" w14:textId="77777777" w:rsidR="00EC7750" w:rsidRPr="00E05D93" w:rsidRDefault="00EC7750" w:rsidP="00EC7750">
            <w:pPr>
              <w:spacing w:before="120"/>
              <w:ind w:firstLine="202"/>
              <w:rPr>
                <w:sz w:val="18"/>
                <w:szCs w:val="18"/>
              </w:rPr>
            </w:pPr>
            <w:r w:rsidRPr="00E05D93">
              <w:rPr>
                <w:sz w:val="18"/>
                <w:szCs w:val="18"/>
              </w:rPr>
              <w:t>45.3</w:t>
            </w:r>
          </w:p>
        </w:tc>
      </w:tr>
      <w:tr w:rsidR="00EC7750" w:rsidRPr="00E05D93" w14:paraId="2E9D1331" w14:textId="77777777" w:rsidTr="00EC7750">
        <w:trPr>
          <w:trHeight w:val="1"/>
          <w:jc w:val="center"/>
        </w:trPr>
        <w:tc>
          <w:tcPr>
            <w:tcW w:w="203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8CACD6B" w14:textId="77777777" w:rsidR="00EC7750" w:rsidRPr="00E05D93" w:rsidRDefault="00EC7750" w:rsidP="00EC7750">
            <w:pPr>
              <w:spacing w:before="120"/>
              <w:ind w:firstLine="202"/>
              <w:rPr>
                <w:sz w:val="18"/>
                <w:szCs w:val="18"/>
              </w:rPr>
            </w:pPr>
            <w:proofErr w:type="spellStart"/>
            <w:r w:rsidRPr="00E05D93">
              <w:rPr>
                <w:sz w:val="18"/>
                <w:szCs w:val="18"/>
              </w:rPr>
              <w:t>Ef</w:t>
            </w:r>
            <w:proofErr w:type="spellEnd"/>
          </w:p>
        </w:tc>
        <w:tc>
          <w:tcPr>
            <w:tcW w:w="290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73755F2" w14:textId="77777777" w:rsidR="00EC7750" w:rsidRPr="00E05D93" w:rsidRDefault="00EC7750" w:rsidP="00EC7750">
            <w:pPr>
              <w:spacing w:before="120"/>
              <w:ind w:firstLine="202"/>
              <w:rPr>
                <w:sz w:val="18"/>
                <w:szCs w:val="18"/>
              </w:rPr>
            </w:pPr>
            <w:r w:rsidRPr="00E05D93">
              <w:rPr>
                <w:sz w:val="18"/>
                <w:szCs w:val="18"/>
              </w:rPr>
              <w:t>Tiszta ég átlag tartománya</w:t>
            </w:r>
          </w:p>
        </w:tc>
        <w:tc>
          <w:tcPr>
            <w:tcW w:w="203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0E8D0BF" w14:textId="77777777" w:rsidR="00EC7750" w:rsidRPr="00E05D93" w:rsidRDefault="00EC7750" w:rsidP="00EC7750">
            <w:pPr>
              <w:keepNext/>
              <w:spacing w:before="120"/>
              <w:ind w:firstLine="202"/>
              <w:rPr>
                <w:sz w:val="18"/>
                <w:szCs w:val="18"/>
              </w:rPr>
            </w:pPr>
            <w:r w:rsidRPr="00E05D93">
              <w:rPr>
                <w:sz w:val="18"/>
                <w:szCs w:val="18"/>
              </w:rPr>
              <w:t>4.4</w:t>
            </w:r>
          </w:p>
        </w:tc>
      </w:tr>
    </w:tbl>
    <w:p w14:paraId="5AF6168A" w14:textId="77777777" w:rsidR="00EC7750" w:rsidRPr="001B648D" w:rsidRDefault="004842F3" w:rsidP="00EC7750">
      <w:pPr>
        <w:pStyle w:val="Kpalrs"/>
        <w:spacing w:before="120"/>
        <w:rPr>
          <w:noProof/>
          <w:color w:val="000000" w:themeColor="text1"/>
          <w:szCs w:val="20"/>
        </w:rPr>
      </w:pPr>
      <w:r>
        <w:rPr>
          <w:noProof/>
          <w:color w:val="000000" w:themeColor="text1"/>
          <w:szCs w:val="20"/>
        </w:rPr>
        <w:fldChar w:fldCharType="begin"/>
      </w:r>
      <w:r w:rsidR="00EC7750">
        <w:rPr>
          <w:noProof/>
          <w:color w:val="000000" w:themeColor="text1"/>
          <w:szCs w:val="20"/>
        </w:rPr>
        <w:instrText xml:space="preserve"> SEQ táblázat \* ARABIC </w:instrText>
      </w:r>
      <w:r>
        <w:rPr>
          <w:noProof/>
          <w:color w:val="000000" w:themeColor="text1"/>
          <w:szCs w:val="20"/>
        </w:rPr>
        <w:fldChar w:fldCharType="separate"/>
      </w:r>
      <w:r w:rsidR="00F645D6">
        <w:rPr>
          <w:noProof/>
          <w:color w:val="000000" w:themeColor="text1"/>
          <w:szCs w:val="20"/>
        </w:rPr>
        <w:t>2</w:t>
      </w:r>
      <w:r>
        <w:rPr>
          <w:noProof/>
          <w:color w:val="000000" w:themeColor="text1"/>
          <w:szCs w:val="20"/>
        </w:rPr>
        <w:fldChar w:fldCharType="end"/>
      </w:r>
      <w:r w:rsidR="00EC7750" w:rsidRPr="00A92959">
        <w:rPr>
          <w:noProof/>
          <w:color w:val="000000" w:themeColor="text1"/>
          <w:szCs w:val="20"/>
        </w:rPr>
        <w:t>. táblázat – Szakirodalomban meghatározott küszöbértékek a felhődetektálás során alkalmazott osztályoknál.</w:t>
      </w:r>
      <w:ins w:id="107" w:author="VZ" w:date="2014-11-02T15:47:00Z">
        <w:r w:rsidR="00782F9D">
          <w:rPr>
            <w:noProof/>
            <w:color w:val="000000" w:themeColor="text1"/>
            <w:szCs w:val="20"/>
          </w:rPr>
          <w:t>Mi az Fa, Ff, Ea, Ef</w:t>
        </w:r>
      </w:ins>
      <w:ins w:id="108" w:author="VZ" w:date="2014-11-02T16:04:00Z">
        <w:r w:rsidR="00B545D7">
          <w:rPr>
            <w:noProof/>
            <w:color w:val="000000" w:themeColor="text1"/>
            <w:szCs w:val="20"/>
          </w:rPr>
          <w:t>, hogyan kapcsolódik a szaturációhoz</w:t>
        </w:r>
      </w:ins>
      <w:ins w:id="109" w:author="VZ" w:date="2014-11-02T15:47:00Z">
        <w:r w:rsidR="00782F9D">
          <w:rPr>
            <w:noProof/>
            <w:color w:val="000000" w:themeColor="text1"/>
            <w:szCs w:val="20"/>
          </w:rPr>
          <w:t>?</w:t>
        </w:r>
      </w:ins>
      <w:r w:rsidR="00EC7750">
        <w:rPr>
          <w:noProof/>
          <w:color w:val="000000" w:themeColor="text1"/>
          <w:szCs w:val="20"/>
        </w:rPr>
        <w:t xml:space="preserve"> </w:t>
      </w:r>
      <w:r>
        <w:rPr>
          <w:noProof/>
          <w:color w:val="000000" w:themeColor="text1"/>
          <w:szCs w:val="20"/>
        </w:rPr>
        <w:fldChar w:fldCharType="begin" w:fldLock="1"/>
      </w:r>
      <w:r w:rsidR="00BA0FBB">
        <w:rPr>
          <w:noProof/>
          <w:color w:val="000000" w:themeColor="text1"/>
          <w:szCs w:val="20"/>
        </w:rPr>
        <w:instrText>ADDIN CSL_CITATION { "citationItems" : [ { "id" : "ITEM-1", "itemData" : { "DOI" : "10.1175/JTECH1833.1", "ISSN" : "0739-0572", "abstract" : "Abstract This work describes the development of a simple method of field estimating the sky cloud coverage percentage for several applications at the Brazilian Antarctic Station, Ferraz (62\u00b005\u2032S, 58\u00b023.5\u2032W). The database of this method was acquired by a digital color camera in the visible range of the spectrum. A new algorithm was developed to classify each pixel according to a criteria decision process. The information on the pixel contamination by clouds was obtained from the saturation component of the intensity, hue, and saturation space (IHS). For simplicity, the images were acquired with a limited field of view of 36\u00b0 pointing to the camera\u2019s zenith to prevent direct sunlight from reaching the internal charge-coupled device (CCD) on the camera. For a priori\u2013classified clear-sky images, the accuracy of the method was superior to 94%. For overcast-sky conditions, the corresponding accuracy was larger than 99%. A comparison test was performed with two human observers and our method. The results for the...", "author" : [ { "dropping-particle" : "", "family" : "Souza-Echer", "given" : "M. P.", "non-dropping-particle" : "", "parse-names" : false, "suffix" : "" }, { "dropping-particle" : "", "family" : "Pereira", "given" : "E. B.", "non-dropping-particle" : "", "parse-names" : false, "suffix" : "" }, { "dropping-particle" : "", "family" : "Bins", "given" : "L. S.", "non-dropping-particle" : "", "parse-names" : false, "suffix" : "" }, { "dropping-particle" : "", "family" : "Andrade", "given" : "M. A. R.", "non-dropping-particle" : "", "parse-names" : false, "suffix" : "" } ], "container-title" : "Journal of Atmospheric and Oceanic Technology", "id" : "ITEM-1", "issue" : "3", "issued" : { "date-parts" : [ [ "2006" ] ] }, "page" : "437-447", "title" : "A Simple Method for the Assessment of the Cloud Cover State in High-Latitude Regions by a Ground-Based Digital Camera", "type" : "article", "volume" : "23" }, "uris" : [ "http://www.mendeley.com/documents/?uuid=9e5ff22b-b94c-4d89-b0aa-c10c25161439" ] } ], "mendeley" : { "previouslyFormattedCitation" : "[4]" }, "properties" : { "noteIndex" : 0 }, "schema" : "https://github.com/citation-style-language/schema/raw/master/csl-citation.json" }</w:instrText>
      </w:r>
      <w:r>
        <w:rPr>
          <w:noProof/>
          <w:color w:val="000000" w:themeColor="text1"/>
          <w:szCs w:val="20"/>
        </w:rPr>
        <w:fldChar w:fldCharType="separate"/>
      </w:r>
      <w:r w:rsidR="00EC7750" w:rsidRPr="00B546DA">
        <w:rPr>
          <w:i w:val="0"/>
          <w:noProof/>
          <w:color w:val="000000" w:themeColor="text1"/>
          <w:szCs w:val="20"/>
        </w:rPr>
        <w:t>[4]</w:t>
      </w:r>
      <w:r>
        <w:rPr>
          <w:noProof/>
          <w:color w:val="000000" w:themeColor="text1"/>
          <w:szCs w:val="20"/>
        </w:rPr>
        <w:fldChar w:fldCharType="end"/>
      </w:r>
    </w:p>
    <w:p w14:paraId="2DCBA0DF" w14:textId="77777777" w:rsidR="0094134C" w:rsidRPr="00E05D93" w:rsidRDefault="0094134C" w:rsidP="0094134C">
      <w:pPr>
        <w:spacing w:before="120"/>
        <w:ind w:firstLine="426"/>
      </w:pPr>
      <w:r w:rsidRPr="00E05D93">
        <w:t xml:space="preserve">Láthatjuk, hogy a felhőknek jó a fényvisszaverő képessége, általában fehérek, de számos színárnyalatot felvehetnek. Ezzel szemben a kék színű derült ég magas </w:t>
      </w:r>
      <w:proofErr w:type="spellStart"/>
      <w:r w:rsidRPr="00E05D93">
        <w:t>szaturációt</w:t>
      </w:r>
      <w:proofErr w:type="spellEnd"/>
      <w:r w:rsidRPr="00E05D93">
        <w:t xml:space="preserve"> eredményez. Ezért az IHS rendszerből mi a </w:t>
      </w:r>
      <w:proofErr w:type="spellStart"/>
      <w:r w:rsidRPr="00E05D93">
        <w:t>szaturációt</w:t>
      </w:r>
      <w:proofErr w:type="spellEnd"/>
      <w:ins w:id="110" w:author="VZ" w:date="2014-11-02T15:45:00Z">
        <w:r w:rsidR="003408D6">
          <w:t xml:space="preserve"> (</w:t>
        </w:r>
        <w:r w:rsidR="003408D6" w:rsidRPr="003408D6">
          <w:rPr>
            <w:i/>
            <w:rPrChange w:id="111" w:author="VZ" w:date="2014-11-02T15:45:00Z">
              <w:rPr/>
            </w:rPrChange>
          </w:rPr>
          <w:t>S</w:t>
        </w:r>
        <w:r w:rsidR="003408D6">
          <w:t>)</w:t>
        </w:r>
      </w:ins>
      <w:r w:rsidRPr="00E05D93">
        <w:t xml:space="preserve"> fogjuk használni algoritmusunk alapjául. Kiszámításának</w:t>
      </w:r>
      <w:r w:rsidR="00093A10">
        <w:t xml:space="preserve"> egy lehetséges</w:t>
      </w:r>
      <w:r w:rsidRPr="00E05D93">
        <w:t xml:space="preserve"> módja</w:t>
      </w:r>
      <w:ins w:id="112" w:author="VZ" w:date="2014-11-02T15:44:00Z">
        <w:r w:rsidR="003408D6">
          <w:t>, ha a vörös (</w:t>
        </w:r>
      </w:ins>
      <w:ins w:id="113" w:author="VZ" w:date="2014-11-02T15:45:00Z">
        <w:r w:rsidR="003408D6" w:rsidRPr="003408D6">
          <w:rPr>
            <w:i/>
            <w:rPrChange w:id="114" w:author="VZ" w:date="2014-11-02T15:45:00Z">
              <w:rPr/>
            </w:rPrChange>
          </w:rPr>
          <w:t>R</w:t>
        </w:r>
      </w:ins>
      <w:ins w:id="115" w:author="VZ" w:date="2014-11-02T15:44:00Z">
        <w:r w:rsidR="003408D6">
          <w:t>)</w:t>
        </w:r>
      </w:ins>
      <w:ins w:id="116" w:author="VZ" w:date="2014-11-02T15:45:00Z">
        <w:r w:rsidR="003408D6">
          <w:t>, a zöld (</w:t>
        </w:r>
        <w:r w:rsidR="003408D6" w:rsidRPr="003408D6">
          <w:rPr>
            <w:i/>
            <w:rPrChange w:id="117" w:author="VZ" w:date="2014-11-02T15:45:00Z">
              <w:rPr/>
            </w:rPrChange>
          </w:rPr>
          <w:t>G</w:t>
        </w:r>
        <w:r w:rsidR="003408D6">
          <w:t>) és a kék (</w:t>
        </w:r>
        <w:r w:rsidR="003408D6" w:rsidRPr="003408D6">
          <w:rPr>
            <w:i/>
            <w:rPrChange w:id="118" w:author="VZ" w:date="2014-11-02T15:46:00Z">
              <w:rPr/>
            </w:rPrChange>
          </w:rPr>
          <w:t>B</w:t>
        </w:r>
        <w:r w:rsidR="003408D6">
          <w:t>) összetevőt ismerjük</w:t>
        </w:r>
      </w:ins>
      <w:r w:rsidRPr="00E05D93">
        <w:t>:</w:t>
      </w:r>
    </w:p>
    <w:p w14:paraId="77E764B3" w14:textId="77777777" w:rsidR="0094134C" w:rsidRPr="00E05D93" w:rsidRDefault="0094134C" w:rsidP="00FD276B">
      <w:pPr>
        <w:tabs>
          <w:tab w:val="right" w:pos="9072"/>
        </w:tabs>
        <w:spacing w:before="120"/>
        <w:ind w:firstLine="426"/>
      </w:pPr>
      <w:r w:rsidRPr="00E05D93">
        <w:rPr>
          <w:i/>
        </w:rPr>
        <w:t xml:space="preserve">S = 1 - (3 / (R + G + B)) * </w:t>
      </w:r>
      <w:proofErr w:type="gramStart"/>
      <w:r w:rsidRPr="00E05D93">
        <w:rPr>
          <w:i/>
        </w:rPr>
        <w:t>min(</w:t>
      </w:r>
      <w:proofErr w:type="gramEnd"/>
      <w:r w:rsidRPr="00E05D93">
        <w:rPr>
          <w:i/>
        </w:rPr>
        <w:t>R,G,B)</w:t>
      </w:r>
      <w:r w:rsidR="00FD276B" w:rsidRPr="00E05D93">
        <w:rPr>
          <w:i/>
        </w:rPr>
        <w:tab/>
      </w:r>
      <w:r w:rsidR="00FD276B" w:rsidRPr="00E05D93">
        <w:t>(1)</w:t>
      </w:r>
    </w:p>
    <w:p w14:paraId="030F1121" w14:textId="77777777" w:rsidR="00106E29" w:rsidRDefault="006D0DEF" w:rsidP="00351AE7">
      <w:pPr>
        <w:spacing w:before="120"/>
        <w:ind w:firstLine="426"/>
      </w:pPr>
      <w:r>
        <w:t>A szakirodalom alapján a képet nem 2 osztályra bontjuk a küszöböléssel, hanem hármat</w:t>
      </w:r>
      <w:r w:rsidR="0094134C" w:rsidRPr="00E05D93">
        <w:t xml:space="preserve"> kell meghatároznunk</w:t>
      </w:r>
      <w:r w:rsidR="00023E76">
        <w:t>. A</w:t>
      </w:r>
      <w:r w:rsidR="0094134C" w:rsidRPr="00E05D93">
        <w:t xml:space="preserve"> pixelek besorolásá</w:t>
      </w:r>
      <w:r w:rsidR="00ED2999" w:rsidRPr="00E05D93">
        <w:t>ra szaturációs értékük alapján</w:t>
      </w:r>
      <w:r w:rsidR="00023E76">
        <w:t xml:space="preserve"> történik</w:t>
      </w:r>
      <w:r w:rsidR="00ED2999" w:rsidRPr="00E05D93">
        <w:t xml:space="preserve"> </w:t>
      </w:r>
      <w:r w:rsidR="00AF4298" w:rsidRPr="00E05D93">
        <w:t>(l</w:t>
      </w:r>
      <w:r w:rsidR="00E32DEB">
        <w:t>ásd</w:t>
      </w:r>
      <w:r w:rsidR="00AF4298" w:rsidRPr="00E05D93">
        <w:t xml:space="preserve"> </w:t>
      </w:r>
      <w:r w:rsidR="008F2439">
        <w:t>4</w:t>
      </w:r>
      <w:r w:rsidR="00AF4298" w:rsidRPr="00E05D93">
        <w:t xml:space="preserve">. </w:t>
      </w:r>
      <w:r w:rsidR="00D2128C" w:rsidRPr="00E05D93">
        <w:t>ábra</w:t>
      </w:r>
      <w:r w:rsidR="00AF4298" w:rsidRPr="00E05D93">
        <w:t>)</w:t>
      </w:r>
      <w:r w:rsidR="00ED2999" w:rsidRPr="00E05D93">
        <w:t>.</w:t>
      </w:r>
      <w:r w:rsidR="00EC7750">
        <w:t xml:space="preserve"> </w:t>
      </w:r>
      <w:r w:rsidR="0094134C" w:rsidRPr="00E05D93">
        <w:t xml:space="preserve">Minden osztályt egy alsó és felső küszöb értékkel határolunk. Ezek után a pixeleket a megfelelő értékek alapján a megfelelő osztályokba sorolhatjuk. Ezeket az értékeket más, a témával foglalkozó </w:t>
      </w:r>
      <w:r w:rsidR="00ED4739">
        <w:t>szak</w:t>
      </w:r>
      <w:r w:rsidR="0094134C" w:rsidRPr="00E05D93">
        <w:t>emberek</w:t>
      </w:r>
      <w:r w:rsidR="00654AC3">
        <w:t xml:space="preserve"> már</w:t>
      </w:r>
      <w:r w:rsidR="0094134C" w:rsidRPr="00E05D93">
        <w:t xml:space="preserve"> megállapították</w:t>
      </w:r>
      <w:ins w:id="119" w:author="VZ" w:date="2014-11-02T15:49:00Z">
        <w:r w:rsidR="00782F9D">
          <w:t xml:space="preserve"> [4]</w:t>
        </w:r>
      </w:ins>
      <w:r w:rsidR="0094134C" w:rsidRPr="00E05D93">
        <w:t>, több mint 40</w:t>
      </w:r>
      <w:r w:rsidR="00105FED">
        <w:t xml:space="preserve"> különböző kép feldolgozásával (lásd </w:t>
      </w:r>
      <w:r w:rsidR="00AF5581">
        <w:t>2</w:t>
      </w:r>
      <w:r w:rsidR="00105FED">
        <w:t>. táblázat).</w:t>
      </w:r>
      <w:r w:rsidR="00EC7750">
        <w:t xml:space="preserve"> </w:t>
      </w:r>
      <w:r w:rsidR="0094134C" w:rsidRPr="00E05D93">
        <w:t>Az algoritmust meteorológusok segítségével tesztelték. Képeket adtak nekik, amiken meghatározták a borultságot, majd a kapott értékeket összehasonlították a program által számolt értékekkel. Végeredményként az algoritmus 94%-os pontosságot eredményezett tiszta ég, és 99%-osat felhős ég esetén.</w:t>
      </w:r>
      <w:r w:rsidR="00F32EB8">
        <w:t xml:space="preserve"> Azonban itt meg kell </w:t>
      </w:r>
      <w:r w:rsidR="00F32EB8">
        <w:lastRenderedPageBreak/>
        <w:t>jegyezni, hogy ez nem a tényle</w:t>
      </w:r>
      <w:r w:rsidR="00782973">
        <w:t xml:space="preserve">ges borultságra vonatkozó mérés </w:t>
      </w:r>
      <w:del w:id="120" w:author="VZ" w:date="2014-11-02T15:48:00Z">
        <w:r w:rsidR="00782973" w:rsidDel="00782F9D">
          <w:delText xml:space="preserve">- </w:delText>
        </w:r>
      </w:del>
      <w:ins w:id="121" w:author="VZ" w:date="2014-11-02T15:48:00Z">
        <w:r w:rsidR="00782F9D">
          <w:t xml:space="preserve">– </w:t>
        </w:r>
      </w:ins>
      <w:r w:rsidR="00782973">
        <w:t xml:space="preserve">nem fedi a kép a teljes eget </w:t>
      </w:r>
      <w:del w:id="122" w:author="VZ" w:date="2014-11-02T15:48:00Z">
        <w:r w:rsidR="00782973" w:rsidDel="00782F9D">
          <w:delText>-</w:delText>
        </w:r>
        <w:r w:rsidR="00F32EB8" w:rsidDel="00782F9D">
          <w:delText xml:space="preserve"> </w:delText>
        </w:r>
      </w:del>
      <w:ins w:id="123" w:author="VZ" w:date="2014-11-02T15:48:00Z">
        <w:r w:rsidR="00782F9D">
          <w:t xml:space="preserve">– </w:t>
        </w:r>
      </w:ins>
      <w:r w:rsidR="00F32EB8">
        <w:t>csupán a képen látható területre.</w:t>
      </w:r>
    </w:p>
    <w:p w14:paraId="7410DA41" w14:textId="77777777" w:rsidR="001B648D" w:rsidRPr="00750117" w:rsidRDefault="00106E29" w:rsidP="00106E29">
      <w:pPr>
        <w:pStyle w:val="Cmsor2"/>
        <w:rPr>
          <w:noProof/>
          <w:color w:val="000000" w:themeColor="text1"/>
          <w:szCs w:val="20"/>
        </w:rPr>
      </w:pPr>
      <w:r>
        <w:t>2.6 Borultság vizsgálat megvalósítása</w:t>
      </w:r>
      <w:del w:id="124" w:author="VZ" w:date="2014-11-02T15:49:00Z">
        <w:r w:rsidR="00F32EB8" w:rsidDel="00782F9D">
          <w:delText xml:space="preserve"> </w:delText>
        </w:r>
        <w:r w:rsidR="0094134C" w:rsidRPr="00E05D93" w:rsidDel="00782F9D">
          <w:delText xml:space="preserve"> </w:delText>
        </w:r>
      </w:del>
      <w:bookmarkStart w:id="125" w:name="_Toc371356726"/>
    </w:p>
    <w:bookmarkEnd w:id="125"/>
    <w:p w14:paraId="4591E374" w14:textId="77777777" w:rsidR="00C21441" w:rsidRDefault="00C21441" w:rsidP="0094134C">
      <w:pPr>
        <w:spacing w:before="120"/>
        <w:ind w:firstLine="426"/>
      </w:pPr>
      <w:r>
        <w:t>A fent leírt két módszer közül így a szaturációs mérést választottuk. Ebben az esetben kiküszöböltük a hagyományos dinamikus küszöbölések azon hibáját, hogy mindenképpen keresnek küszöbértéket.</w:t>
      </w:r>
      <w:r w:rsidR="00DD3AE9">
        <w:t xml:space="preserve"> Ezen kívül a több osztályba való besorolást is eredményesnek találtuk.</w:t>
      </w:r>
      <w:r>
        <w:t xml:space="preserve"> </w:t>
      </w:r>
    </w:p>
    <w:p w14:paraId="08CFC305" w14:textId="77777777" w:rsidR="006B32A2" w:rsidRDefault="004E4F01" w:rsidP="0094134C">
      <w:pPr>
        <w:spacing w:before="120"/>
        <w:ind w:firstLine="426"/>
      </w:pPr>
      <w:r>
        <w:t>Az algoritmusban</w:t>
      </w:r>
      <w:r w:rsidR="002564C4">
        <w:t xml:space="preserve"> (lásd 5. ábra)</w:t>
      </w:r>
      <w:r w:rsidR="002564C4" w:rsidRPr="00E05D93">
        <w:t xml:space="preserve"> </w:t>
      </w:r>
      <w:r>
        <w:t xml:space="preserve">első lépésként a szaturációs érték megállapítását kell elvégeznünk minden pixelre. </w:t>
      </w:r>
      <w:r w:rsidR="00BE4E23">
        <w:t>Ennek kiszámítására</w:t>
      </w:r>
      <w:r w:rsidR="0094134C" w:rsidRPr="00E05D93">
        <w:t xml:space="preserve"> több</w:t>
      </w:r>
      <w:r w:rsidR="00C16AEF">
        <w:t xml:space="preserve"> lehetséges</w:t>
      </w:r>
      <w:r w:rsidR="0094134C" w:rsidRPr="00E05D93">
        <w:t xml:space="preserve"> képletet is kipróbáltunk</w:t>
      </w:r>
      <w:ins w:id="126" w:author="VZ" w:date="2014-11-02T15:54:00Z">
        <w:r w:rsidR="00782F9D">
          <w:t xml:space="preserve"> [jó lenen forrás]</w:t>
        </w:r>
      </w:ins>
      <w:r w:rsidR="0094134C" w:rsidRPr="00E05D93">
        <w:t xml:space="preserve">, de a fent említett adta a legtisztább eredményt. Más módszereknél gyakran erősen ki lettek emelve az élek, amire nekünk jelenleg </w:t>
      </w:r>
      <w:r w:rsidR="00093A10">
        <w:t>nincs</w:t>
      </w:r>
      <w:r w:rsidR="0094134C" w:rsidRPr="00E05D93">
        <w:t xml:space="preserve"> szükségünk</w:t>
      </w:r>
      <w:r w:rsidR="001619D5">
        <w:t>, rontja a küszöbölés pontosságát</w:t>
      </w:r>
      <w:r w:rsidR="0094134C" w:rsidRPr="00E05D93">
        <w:t>.</w:t>
      </w:r>
      <w:r w:rsidR="00502F14">
        <w:t xml:space="preserve"> Az alkalmazott képlet segítségével megfelelő eredményt kaptunk, azonban számolnunk kell azzal az esettel, amikor a pixel vörös, zöld és kék értékei egyaránt nullák. </w:t>
      </w:r>
      <w:del w:id="127" w:author="VZ" w:date="2014-11-02T16:00:00Z">
        <w:r w:rsidR="00502F14" w:rsidDel="00B545D7">
          <w:delText>Ebben az esetben ugyanis előáll a nullával való osztás esete, ami "Devide by zero exception"-t eredményez.</w:delText>
        </w:r>
      </w:del>
      <w:ins w:id="128" w:author="VZ" w:date="2014-11-02T16:00:00Z">
        <w:r w:rsidR="00B545D7">
          <w:t>-</w:t>
        </w:r>
      </w:ins>
      <w:r w:rsidR="00502F14">
        <w:t xml:space="preserve"> Ennek kiküszöbölésére ilyen esetekben a vörös értéket eg</w:t>
      </w:r>
      <w:ins w:id="129" w:author="VZ" w:date="2014-11-02T15:55:00Z">
        <w:r w:rsidR="00782F9D">
          <w:t>g</w:t>
        </w:r>
      </w:ins>
      <w:r w:rsidR="00502F14">
        <w:t>yel helyettesítjük a képletben.</w:t>
      </w:r>
      <w:r w:rsidR="0094134C" w:rsidRPr="00E05D93">
        <w:t xml:space="preserve"> Azonban a </w:t>
      </w:r>
      <w:del w:id="130" w:author="VZ" w:date="2014-11-02T16:00:00Z">
        <w:r w:rsidR="0094134C" w:rsidRPr="00E05D93" w:rsidDel="00B545D7">
          <w:delText>fent</w:delText>
        </w:r>
        <w:r w:rsidR="003A48EF" w:rsidDel="00B545D7">
          <w:delText xml:space="preserve">i </w:delText>
        </w:r>
      </w:del>
      <w:ins w:id="131" w:author="VZ" w:date="2014-11-02T16:00:00Z">
        <w:r w:rsidR="00B545D7">
          <w:t xml:space="preserve">2. </w:t>
        </w:r>
      </w:ins>
      <w:r w:rsidR="003A48EF">
        <w:t>táblázatban</w:t>
      </w:r>
      <w:r w:rsidR="00A66826">
        <w:t xml:space="preserve"> szereplő, szakirodalom által meghatározott</w:t>
      </w:r>
      <w:r w:rsidR="0094134C" w:rsidRPr="00E05D93">
        <w:t xml:space="preserve"> értékek alkalmazásával a különböző szintek határaira nem kaptunk pontos eredményt.</w:t>
      </w:r>
      <w:r w:rsidR="001F7AE3">
        <w:t xml:space="preserve"> A probléma megoldására a tesztek során folyamatosan mértük a küszöbértékeket, és ez alapján próbáltuk meg a lehető legpontosabbat megtalálni.</w:t>
      </w:r>
      <w:r w:rsidR="00BB03F2">
        <w:t xml:space="preserve"> Azonban</w:t>
      </w:r>
      <w:r w:rsidR="00FE56B7">
        <w:t xml:space="preserve"> </w:t>
      </w:r>
      <w:r w:rsidR="0094134C" w:rsidRPr="00E05D93">
        <w:t>figyelembe kell venni ezen a téren azt is, hogy nem fogja minden felhasználó azonos körülmények között, azonos típusú fényképező</w:t>
      </w:r>
      <w:del w:id="132" w:author="VZ" w:date="2014-11-02T16:01:00Z">
        <w:r w:rsidR="0094134C" w:rsidRPr="00E05D93" w:rsidDel="00B545D7">
          <w:delText xml:space="preserve"> </w:delText>
        </w:r>
      </w:del>
      <w:r w:rsidR="0094134C" w:rsidRPr="00E05D93">
        <w:t>géppel alkalmazni a programot.</w:t>
      </w:r>
      <w:r w:rsidR="001F7AE3">
        <w:t xml:space="preserve"> </w:t>
      </w:r>
      <w:r w:rsidR="0094134C" w:rsidRPr="00E05D93">
        <w:t>Így célszerű egy konfigurálási megoldást bevezetni, hogy ezeket a határokat gyorsan és pontosan beállíthassuk használat előtt. Erre egy manuális és egy automatikus megoldást készítettünk</w:t>
      </w:r>
      <w:r w:rsidR="00931CE0">
        <w:t>, amelyek alkalmazásával gyorsan és pontosan állíthatjuk be a küszöbértékeket</w:t>
      </w:r>
      <w:r w:rsidR="006B32A2">
        <w:t>.</w:t>
      </w:r>
    </w:p>
    <w:p w14:paraId="25793D2F" w14:textId="77777777" w:rsidR="003F393B" w:rsidRDefault="0094134C" w:rsidP="0094134C">
      <w:pPr>
        <w:spacing w:before="120"/>
        <w:ind w:firstLine="426"/>
      </w:pPr>
      <w:r w:rsidRPr="00E05D93">
        <w:t xml:space="preserve">Automatikusnál a program előállítja a szaturációs képet (célszerű olyan képen végezni a konfigurálást, amin a felhő és ég jól elkülöníthető), ezen egy Otsu binarizálást végez, ami megad egy küszöbértéket, majd ez alapján az érték alapján </w:t>
      </w:r>
      <w:ins w:id="133" w:author="VZ" w:date="2014-11-02T16:02:00Z">
        <w:r w:rsidR="00B545D7">
          <w:t>két</w:t>
        </w:r>
      </w:ins>
      <w:del w:id="134" w:author="VZ" w:date="2014-11-02T16:02:00Z">
        <w:r w:rsidRPr="00E05D93" w:rsidDel="00B545D7">
          <w:delText>2</w:delText>
        </w:r>
      </w:del>
      <w:r w:rsidRPr="00E05D93">
        <w:t xml:space="preserve"> határt ad meg.</w:t>
      </w:r>
      <w:r w:rsidR="00E753CE">
        <w:t xml:space="preserve"> A korábban már említett okok miatt ez a megoldás a borultság vizsgálatára nem alkalmas, azonban egyetlen általunk megadott képen pontosan meg tudjuk határozni a küszöbértékeket a segítségével.</w:t>
      </w:r>
      <w:r w:rsidR="00F77C82">
        <w:t xml:space="preserve"> A </w:t>
      </w:r>
      <w:proofErr w:type="spellStart"/>
      <w:r w:rsidR="00F77C82">
        <w:t>binarizálás</w:t>
      </w:r>
      <w:proofErr w:type="spellEnd"/>
      <w:r w:rsidR="00F77C82">
        <w:t xml:space="preserve"> végeredményéhez képest a két határt egy-egy</w:t>
      </w:r>
      <w:ins w:id="135" w:author="VZ" w:date="2014-11-02T16:02:00Z">
        <w:r w:rsidR="00B545D7">
          <w:t>,</w:t>
        </w:r>
      </w:ins>
      <w:r w:rsidR="00F77C82">
        <w:t xml:space="preserve"> a tesztek alapján megkapott fix érték hozzáadásával</w:t>
      </w:r>
      <w:r w:rsidR="00F75B06">
        <w:t>,</w:t>
      </w:r>
      <w:r w:rsidR="00F77C82">
        <w:t xml:space="preserve"> illetve kivonásával kapjuk.</w:t>
      </w:r>
      <w:r w:rsidR="0079543E">
        <w:t xml:space="preserve"> Azonban a szakirodalom által meghatározott módszerrel</w:t>
      </w:r>
      <w:ins w:id="136" w:author="VZ" w:date="2014-11-02T16:02:00Z">
        <w:r w:rsidR="00B545D7">
          <w:t xml:space="preserve"> [</w:t>
        </w:r>
        <w:proofErr w:type="gramStart"/>
        <w:r w:rsidR="00B545D7">
          <w:t>???</w:t>
        </w:r>
        <w:proofErr w:type="gramEnd"/>
        <w:r w:rsidR="00B545D7">
          <w:t>]</w:t>
        </w:r>
      </w:ins>
      <w:r w:rsidR="0079543E">
        <w:t>, miszerint a teljes tartományt 5 részre bontjuk, amiből mi hármat használunk, nem sikerült pontos eredményt elérni. A különböző zajok miatt gyakran kaptunk olyan értéket, ami az általunk kijelölt 3 osztályból egyikbe sem tartozott.</w:t>
      </w:r>
      <w:r w:rsidR="00052B16">
        <w:t xml:space="preserve"> Ennek kiküszöbölésére a</w:t>
      </w:r>
      <w:r w:rsidRPr="00E05D93">
        <w:t>z ég felső- és a felhők alsó korlátját kihagytuk</w:t>
      </w:r>
      <w:r w:rsidR="00190B31">
        <w:t>.</w:t>
      </w:r>
      <w:r w:rsidR="00866278">
        <w:t xml:space="preserve"> </w:t>
      </w:r>
      <w:r w:rsidR="009538BC">
        <w:t>Így végeredmény</w:t>
      </w:r>
      <w:del w:id="137" w:author="VZ" w:date="2014-11-02T16:03:00Z">
        <w:r w:rsidR="009538BC" w:rsidDel="00B545D7">
          <w:delText xml:space="preserve"> </w:delText>
        </w:r>
      </w:del>
      <w:r w:rsidR="009538BC">
        <w:t>képpen az automatizált megoldással gyors és pontos határértékeket kaptunk</w:t>
      </w:r>
      <w:r w:rsidRPr="00E05D93">
        <w:t xml:space="preserve">. </w:t>
      </w:r>
    </w:p>
    <w:p w14:paraId="372CE78D" w14:textId="77777777" w:rsidR="0094134C" w:rsidRDefault="003722D0" w:rsidP="0087795C">
      <w:pPr>
        <w:spacing w:before="120"/>
        <w:ind w:firstLine="426"/>
      </w:pPr>
      <w:r>
        <w:t>Ha az automatikus konfigurálás értékét</w:t>
      </w:r>
      <w:r w:rsidR="0094134C" w:rsidRPr="00E05D93">
        <w:t xml:space="preserve"> mégis pontatlannak találjuk, lehetőségünk van manuális beállításra. Ebben az </w:t>
      </w:r>
      <w:r w:rsidR="00081893">
        <w:t>esetben, egy új ablak nyílik meg, melyben</w:t>
      </w:r>
      <w:r w:rsidR="0094134C" w:rsidRPr="00E05D93">
        <w:t xml:space="preserve"> maximum 3 képet nyithatunk m</w:t>
      </w:r>
      <w:r w:rsidR="0071521D">
        <w:t xml:space="preserve">eg. Ezekre célszerű egy </w:t>
      </w:r>
      <w:proofErr w:type="spellStart"/>
      <w:r w:rsidR="0071521D">
        <w:t>Cumulus-</w:t>
      </w:r>
      <w:proofErr w:type="spellEnd"/>
      <w:r w:rsidR="0071521D">
        <w:t xml:space="preserve">, egy </w:t>
      </w:r>
      <w:proofErr w:type="spellStart"/>
      <w:r w:rsidR="0071521D">
        <w:t>Stratus-</w:t>
      </w:r>
      <w:proofErr w:type="spellEnd"/>
      <w:r w:rsidR="0071521D">
        <w:t xml:space="preserve"> és egy vegyes típusú felhőzetet tartalmazó képet beállítani.</w:t>
      </w:r>
      <w:r w:rsidR="00235456">
        <w:t xml:space="preserve"> A megnyitott képeken</w:t>
      </w:r>
      <w:r w:rsidR="0094134C" w:rsidRPr="00E05D93">
        <w:t xml:space="preserve"> 2 </w:t>
      </w:r>
      <w:del w:id="138" w:author="VZ" w:date="2014-11-02T16:04:00Z">
        <w:r w:rsidR="0094134C" w:rsidRPr="00E05D93" w:rsidDel="00B545D7">
          <w:delText>slider</w:delText>
        </w:r>
        <w:r w:rsidR="00235456" w:rsidDel="00B545D7">
          <w:delText xml:space="preserve"> (</w:delText>
        </w:r>
      </w:del>
      <w:r w:rsidR="00235456">
        <w:t>csúszka</w:t>
      </w:r>
      <w:del w:id="139" w:author="VZ" w:date="2014-11-02T16:05:00Z">
        <w:r w:rsidR="00235456" w:rsidDel="00B545D7">
          <w:delText>)</w:delText>
        </w:r>
      </w:del>
      <w:r w:rsidR="0094134C" w:rsidRPr="00E05D93">
        <w:t xml:space="preserve"> és valós időben végzett </w:t>
      </w:r>
      <w:r w:rsidR="0094134C" w:rsidRPr="00E05D93">
        <w:lastRenderedPageBreak/>
        <w:t>küszöbölés segítségével állíthatjuk be a határokat.</w:t>
      </w:r>
      <w:r w:rsidR="00DA786D">
        <w:t xml:space="preserve"> A betöltött képek méretét csökkentettük. Ennek eredm</w:t>
      </w:r>
      <w:r w:rsidR="00FF15BC">
        <w:t>ényeként a feldolgozás pontatlanabb lett, de nem annyira, hogy a konfigurálás</w:t>
      </w:r>
      <w:r w:rsidR="00464E00">
        <w:t xml:space="preserve"> pontatlan legyen, viszont nagy</w:t>
      </w:r>
      <w:r w:rsidR="00FF15BC">
        <w:t>mértékben felgyorsult</w:t>
      </w:r>
      <w:r w:rsidR="00386E87">
        <w:t>, így a beállítást gördülékenyen végezhetjük</w:t>
      </w:r>
      <w:r w:rsidR="00DA786D">
        <w:t>.</w:t>
      </w:r>
      <w:r w:rsidR="0094134C" w:rsidRPr="00E05D93">
        <w:t xml:space="preserve"> Így mindig jól látható a változás, és egész pontosan be tudjuk állítani a küszö</w:t>
      </w:r>
      <w:r w:rsidR="00A6404D" w:rsidRPr="00E05D93">
        <w:t>bértékeket a nekünk megfelelőre.</w:t>
      </w:r>
      <w:r w:rsidR="006208D0">
        <w:t xml:space="preserve"> A konfigurálás a rendszer működése közben is, bármikor elvégezhető.</w:t>
      </w:r>
      <w:r w:rsidR="0087795C">
        <w:t xml:space="preserve"> A megfelelő konfiguráláson kívül fontos lépés még az előállt szaturációs képen végzett elmosás. A megfelelő algoritmus segít</w:t>
      </w:r>
      <w:r w:rsidR="00522843">
        <w:t>ségével a képet sokkal tisztábbá tehetjük, ezzel nagymértékben fokozva a pontosságot.</w:t>
      </w:r>
      <w:r w:rsidR="00020B20">
        <w:t xml:space="preserve"> Több módszert is kipróbáltunk, </w:t>
      </w:r>
      <w:r w:rsidR="009E2056">
        <w:t xml:space="preserve">köztük a Gauss </w:t>
      </w:r>
      <w:del w:id="140" w:author="VZ" w:date="2014-11-02T16:06:00Z">
        <w:r w:rsidR="009E2056" w:rsidDel="00B545D7">
          <w:delText>algoritmust</w:delText>
        </w:r>
      </w:del>
      <w:ins w:id="141" w:author="VZ" w:date="2014-11-02T16:06:00Z">
        <w:r w:rsidR="00B545D7">
          <w:t>módszert</w:t>
        </w:r>
      </w:ins>
      <w:r w:rsidR="009E2056">
        <w:t xml:space="preserve">, de messze a legjobb eredményt az </w:t>
      </w:r>
      <w:proofErr w:type="spellStart"/>
      <w:r w:rsidR="009E2056">
        <w:t>AForge</w:t>
      </w:r>
      <w:proofErr w:type="spellEnd"/>
      <w:ins w:id="142" w:author="VZ" w:date="2014-11-02T16:06:00Z">
        <w:r w:rsidR="00B545D7">
          <w:t xml:space="preserve"> [forrás?]</w:t>
        </w:r>
      </w:ins>
      <w:r w:rsidR="009E2056">
        <w:t xml:space="preserve"> "</w:t>
      </w:r>
      <w:proofErr w:type="spellStart"/>
      <w:r w:rsidR="009E2056">
        <w:t>Blur</w:t>
      </w:r>
      <w:proofErr w:type="spellEnd"/>
      <w:r w:rsidR="009E2056">
        <w:t>" algoritmusával kaptuk</w:t>
      </w:r>
      <w:r w:rsidR="00020B20">
        <w:t>.</w:t>
      </w:r>
      <w:r w:rsidR="00CA2970">
        <w:t xml:space="preserve"> </w:t>
      </w:r>
    </w:p>
    <w:p w14:paraId="50BBDDE5" w14:textId="77777777" w:rsidR="00351AE7" w:rsidRDefault="00351AE7" w:rsidP="0094134C">
      <w:pPr>
        <w:spacing w:before="120"/>
        <w:ind w:firstLine="426"/>
      </w:pPr>
    </w:p>
    <w:p w14:paraId="523C7394" w14:textId="77777777" w:rsidR="00351AE7" w:rsidRDefault="00351AE7" w:rsidP="00351AE7">
      <w:pPr>
        <w:keepNext/>
        <w:spacing w:before="120"/>
        <w:ind w:firstLine="0"/>
        <w:jc w:val="center"/>
      </w:pPr>
      <w:r>
        <w:rPr>
          <w:noProof/>
        </w:rPr>
        <w:drawing>
          <wp:inline distT="0" distB="0" distL="0" distR="0" wp14:anchorId="7CF30004" wp14:editId="11548222">
            <wp:extent cx="5250180" cy="571500"/>
            <wp:effectExtent l="0" t="0" r="0" b="0"/>
            <wp:docPr id="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loudiness.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50180" cy="571500"/>
                    </a:xfrm>
                    <a:prstGeom prst="rect">
                      <a:avLst/>
                    </a:prstGeom>
                  </pic:spPr>
                </pic:pic>
              </a:graphicData>
            </a:graphic>
          </wp:inline>
        </w:drawing>
      </w:r>
    </w:p>
    <w:p w14:paraId="742AE95A" w14:textId="77777777" w:rsidR="00351AE7" w:rsidRPr="00351AE7" w:rsidRDefault="004842F3" w:rsidP="00351AE7">
      <w:pPr>
        <w:pStyle w:val="Kpalrs"/>
        <w:spacing w:before="120"/>
        <w:rPr>
          <w:noProof/>
          <w:color w:val="000000" w:themeColor="text1"/>
          <w:szCs w:val="20"/>
        </w:rPr>
      </w:pPr>
      <w:r w:rsidRPr="00750117">
        <w:rPr>
          <w:noProof/>
          <w:color w:val="000000" w:themeColor="text1"/>
          <w:szCs w:val="20"/>
        </w:rPr>
        <w:fldChar w:fldCharType="begin"/>
      </w:r>
      <w:r w:rsidR="00351AE7" w:rsidRPr="00750117">
        <w:rPr>
          <w:noProof/>
          <w:color w:val="000000" w:themeColor="text1"/>
          <w:szCs w:val="20"/>
        </w:rPr>
        <w:instrText xml:space="preserve"> SEQ ábra \* ARABIC </w:instrText>
      </w:r>
      <w:r w:rsidRPr="00750117">
        <w:rPr>
          <w:noProof/>
          <w:color w:val="000000" w:themeColor="text1"/>
          <w:szCs w:val="20"/>
        </w:rPr>
        <w:fldChar w:fldCharType="separate"/>
      </w:r>
      <w:r w:rsidR="00F645D6">
        <w:rPr>
          <w:noProof/>
          <w:color w:val="000000" w:themeColor="text1"/>
          <w:szCs w:val="20"/>
        </w:rPr>
        <w:t>5</w:t>
      </w:r>
      <w:r w:rsidRPr="00750117">
        <w:rPr>
          <w:noProof/>
          <w:color w:val="000000" w:themeColor="text1"/>
          <w:szCs w:val="20"/>
        </w:rPr>
        <w:fldChar w:fldCharType="end"/>
      </w:r>
      <w:r w:rsidR="00351AE7" w:rsidRPr="00750117">
        <w:rPr>
          <w:noProof/>
          <w:color w:val="000000" w:themeColor="text1"/>
          <w:szCs w:val="20"/>
        </w:rPr>
        <w:t xml:space="preserve">. ábra </w:t>
      </w:r>
      <w:r w:rsidR="00351AE7">
        <w:rPr>
          <w:noProof/>
          <w:color w:val="000000" w:themeColor="text1"/>
          <w:szCs w:val="20"/>
        </w:rPr>
        <w:t>– Borultság vizsgálat folyamata</w:t>
      </w:r>
    </w:p>
    <w:p w14:paraId="2D4713D0" w14:textId="77777777" w:rsidR="00C00A5C" w:rsidRDefault="0094134C" w:rsidP="0094134C">
      <w:pPr>
        <w:spacing w:before="120"/>
        <w:ind w:firstLine="426"/>
      </w:pPr>
      <w:del w:id="143" w:author="VZ" w:date="2014-11-02T16:06:00Z">
        <w:r w:rsidRPr="00E05D93" w:rsidDel="005130B9">
          <w:delText xml:space="preserve">Megfelelő </w:delText>
        </w:r>
      </w:del>
      <w:ins w:id="144" w:author="VZ" w:date="2014-11-02T16:06:00Z">
        <w:r w:rsidR="005130B9">
          <w:t>A</w:t>
        </w:r>
        <w:r w:rsidR="005130B9" w:rsidRPr="00E05D93">
          <w:t xml:space="preserve"> </w:t>
        </w:r>
      </w:ins>
      <w:r w:rsidRPr="00E05D93">
        <w:t xml:space="preserve">konfigurálás után már </w:t>
      </w:r>
      <w:r w:rsidR="00943E5E">
        <w:t xml:space="preserve">megfelelő pontossággal </w:t>
      </w:r>
      <w:del w:id="145" w:author="VZ" w:date="2014-11-02T16:07:00Z">
        <w:r w:rsidR="00943E5E" w:rsidDel="005130B9">
          <w:delText>végezhetjük el</w:delText>
        </w:r>
      </w:del>
      <w:ins w:id="146" w:author="VZ" w:date="2014-11-02T16:07:00Z">
        <w:r w:rsidR="005130B9">
          <w:t>detektálhatjuk</w:t>
        </w:r>
      </w:ins>
      <w:r w:rsidR="00943E5E">
        <w:t xml:space="preserve"> a felhők</w:t>
      </w:r>
      <w:ins w:id="147" w:author="VZ" w:date="2014-11-02T16:08:00Z">
        <w:r w:rsidR="005130B9">
          <w:t>et</w:t>
        </w:r>
      </w:ins>
      <w:del w:id="148" w:author="VZ" w:date="2014-11-02T16:08:00Z">
        <w:r w:rsidR="00943E5E" w:rsidDel="005130B9">
          <w:delText xml:space="preserve"> detektálását</w:delText>
        </w:r>
      </w:del>
      <w:r w:rsidR="00943E5E">
        <w:t>.</w:t>
      </w:r>
      <w:r w:rsidR="002865EF">
        <w:t xml:space="preserve"> Ezt úgy végezzük, hogy a beállítások után kapott két küszöbérték, valamint a 0 és 255 értékek határokként való alkalmazásával a kép minden pixelét egy-egy csoportba soroljuk. </w:t>
      </w:r>
      <w:del w:id="149" w:author="VZ" w:date="2014-11-02T16:08:00Z">
        <w:r w:rsidR="002865EF" w:rsidDel="005130B9">
          <w:delText>Ezt képeken úgy végezhetjük el, hogy a</w:delText>
        </w:r>
      </w:del>
      <w:ins w:id="150" w:author="VZ" w:date="2014-11-02T16:08:00Z">
        <w:r w:rsidR="005130B9">
          <w:t>A</w:t>
        </w:r>
      </w:ins>
      <w:r w:rsidR="002865EF">
        <w:t>z aktuális képpont színét, a csoport értékének megfelelően módosítjuk, így a későbbiekben egyértelműen azonosítani tudjuk.</w:t>
      </w:r>
      <w:r w:rsidR="00232632">
        <w:t xml:space="preserve"> A három színnek a kék, zöld és fehér értékeket választottuk, melyek ebben a sorrendben az eget, nem meghatározottat és a felhőket jelölik.</w:t>
      </w:r>
      <w:r w:rsidR="00B2419F">
        <w:t xml:space="preserve"> Ezek után következik</w:t>
      </w:r>
      <w:r w:rsidRPr="00E05D93">
        <w:t xml:space="preserve"> a küszöbölés utáni 3 szint arányainak összehasonlítása</w:t>
      </w:r>
      <w:r w:rsidR="009A1F84">
        <w:t xml:space="preserve">. Első sorban egy százalékos értéket határozunk meg, majd ezt az értéket kerekítve váltjuk át </w:t>
      </w:r>
      <w:del w:id="151" w:author="VZ" w:date="2014-11-02T16:09:00Z">
        <w:r w:rsidR="009A1F84" w:rsidDel="005130B9">
          <w:delText>nyolcadokba</w:delText>
        </w:r>
      </w:del>
      <w:proofErr w:type="spellStart"/>
      <w:ins w:id="152" w:author="VZ" w:date="2014-11-02T16:09:00Z">
        <w:r w:rsidR="005130B9">
          <w:t>oktákkba</w:t>
        </w:r>
      </w:ins>
      <w:proofErr w:type="spellEnd"/>
      <w:r w:rsidRPr="00E05D93">
        <w:t>.</w:t>
      </w:r>
      <w:r w:rsidR="006F6FA4">
        <w:t xml:space="preserve"> </w:t>
      </w:r>
      <w:r w:rsidR="00197AC5">
        <w:t>Végeztünk teszteket felfelé illetve lefelé kerekítéssel is, de a legpontosabb eredményt úgy kaptuk, ha a</w:t>
      </w:r>
      <w:r w:rsidR="00DD5FA1">
        <w:t>z érték kerekítését mindig a matematikai</w:t>
      </w:r>
      <w:r w:rsidR="00AD357A">
        <w:t xml:space="preserve"> szabályoknak megfelelően végezt</w:t>
      </w:r>
      <w:r w:rsidR="00DD5FA1">
        <w:t>ük.</w:t>
      </w:r>
      <w:del w:id="153" w:author="VZ" w:date="2014-11-02T16:09:00Z">
        <w:r w:rsidRPr="00E05D93" w:rsidDel="005130B9">
          <w:delText xml:space="preserve"> </w:delText>
        </w:r>
      </w:del>
    </w:p>
    <w:p w14:paraId="1ACFDE9E" w14:textId="77777777" w:rsidR="0094134C" w:rsidRDefault="00C00A5C" w:rsidP="0094134C">
      <w:pPr>
        <w:spacing w:before="120"/>
        <w:ind w:firstLine="426"/>
      </w:pPr>
      <w:r>
        <w:t>Hogy a feldolgozás pontosságát tovább növeljük, célszerű kihasználnunk, hogy nem kettő, hanem háro</w:t>
      </w:r>
      <w:r w:rsidR="00575111">
        <w:t>m osztály áll a rendelkezésünkre</w:t>
      </w:r>
      <w:r w:rsidR="00AA0EF9">
        <w:t>, és figyelembe kell vennü</w:t>
      </w:r>
      <w:r w:rsidR="00BC37AF">
        <w:t>n</w:t>
      </w:r>
      <w:r w:rsidR="00AA0EF9">
        <w:t>k, hogy előfordulhatnak</w:t>
      </w:r>
      <w:r w:rsidR="00895D4C">
        <w:t xml:space="preserve"> speciális esetek is.</w:t>
      </w:r>
      <w:r w:rsidR="00E03E68">
        <w:t xml:space="preserve"> Ilyen a felhőtlen ég</w:t>
      </w:r>
      <w:r w:rsidR="006968AA">
        <w:t>, illetve a már korábban külön kiemelt 1 és 7 oktás esetek, melyeknél a lyukak vagy felhők mennyiségét kell figyelnünk</w:t>
      </w:r>
      <w:r w:rsidR="00E03E68">
        <w:t>.</w:t>
      </w:r>
      <w:r w:rsidR="006921C8">
        <w:t xml:space="preserve"> Megoldásként az arányok számolását nem egyszer, hanem kétszer végezzük el. Először csak a biztosan felhőnek detektált részeket számítjuk "Felhő" kategóriába, míg második számítás esetén a "Nem meghatározott" részeket is.</w:t>
      </w:r>
      <w:r w:rsidR="000B3313">
        <w:t xml:space="preserve"> Ha az elején 0 </w:t>
      </w:r>
      <w:proofErr w:type="spellStart"/>
      <w:r w:rsidR="000B3313">
        <w:t>oktát</w:t>
      </w:r>
      <w:proofErr w:type="spellEnd"/>
      <w:r w:rsidR="000B3313">
        <w:t xml:space="preserve"> kapunk eredményül megvizsgáljuk, hogy a kép századánál több vagy kevesebb felhőt találtunk-e.</w:t>
      </w:r>
      <w:r w:rsidR="00E27329">
        <w:t xml:space="preserve"> Ezt az értéket számos teszt után választottuk, hogy a rosszul detektált zajok kiszűrésével pontosabb eredményt kaphassunk.</w:t>
      </w:r>
      <w:r w:rsidR="00E61512">
        <w:t xml:space="preserve"> Ha </w:t>
      </w:r>
      <w:r w:rsidR="007B5F5E">
        <w:t>kevesebb</w:t>
      </w:r>
      <w:del w:id="154" w:author="VZ" w:date="2014-11-02T16:10:00Z">
        <w:r w:rsidR="007B5F5E" w:rsidDel="005130B9">
          <w:delText xml:space="preserve"> </w:delText>
        </w:r>
      </w:del>
      <w:r w:rsidR="00E61512">
        <w:t xml:space="preserve"> a mennyiség, akkor 0 </w:t>
      </w:r>
      <w:proofErr w:type="spellStart"/>
      <w:r w:rsidR="00E61512">
        <w:t>oktát</w:t>
      </w:r>
      <w:proofErr w:type="spellEnd"/>
      <w:r w:rsidR="00E61512">
        <w:t xml:space="preserve"> állapíthatunk meg</w:t>
      </w:r>
      <w:r w:rsidR="001857FE">
        <w:t>, és befejezzük a számítást</w:t>
      </w:r>
      <w:r w:rsidR="007B5F5E">
        <w:t>, ha nagyobb, akkor folytatjuk a vizsgálatot</w:t>
      </w:r>
      <w:r w:rsidR="005C2F1B">
        <w:t>.</w:t>
      </w:r>
      <w:r w:rsidR="0089433F">
        <w:t xml:space="preserve"> Megnézzük, hogy</w:t>
      </w:r>
      <w:r w:rsidR="002E7E66">
        <w:t xml:space="preserve"> az érték 8 okta volt</w:t>
      </w:r>
      <w:r w:rsidR="00342903">
        <w:t>-e. Ha igen,</w:t>
      </w:r>
      <w:r w:rsidR="002E7E66">
        <w:t xml:space="preserve"> akkor az</w:t>
      </w:r>
      <w:r w:rsidR="00D947C9">
        <w:t>t</w:t>
      </w:r>
      <w:r w:rsidR="002E7E66">
        <w:t xml:space="preserve"> hasonló módon, de az ég mennyiségét figyelve vizsgáljuk meg a képet.</w:t>
      </w:r>
      <w:r w:rsidR="007F08C9">
        <w:t xml:space="preserve"> Ha </w:t>
      </w:r>
      <w:r w:rsidR="00977390">
        <w:t>a meghatározott aránynál kevesebb</w:t>
      </w:r>
      <w:r w:rsidR="008B2179">
        <w:t xml:space="preserve"> mennyiségű lyukat</w:t>
      </w:r>
      <w:r w:rsidR="007F08C9">
        <w:t xml:space="preserve"> találtunk</w:t>
      </w:r>
      <w:r w:rsidR="008B2179">
        <w:t xml:space="preserve">, akkor megállapíthatjuk, hogy </w:t>
      </w:r>
      <w:r w:rsidR="00DC05F7">
        <w:t xml:space="preserve">8 </w:t>
      </w:r>
      <w:r w:rsidR="008B2179">
        <w:t>okta a borultság. Ha nem, akkor a feldolgozást tovább folytatjuk, a második módszerrel is kiszámoljuk az értéket.</w:t>
      </w:r>
      <w:r w:rsidR="00DC05F7">
        <w:t xml:space="preserve"> Ebben az esetben</w:t>
      </w:r>
      <w:r w:rsidR="00F36914">
        <w:t xml:space="preserve"> már nem végzünk további </w:t>
      </w:r>
      <w:r w:rsidR="00F36914">
        <w:lastRenderedPageBreak/>
        <w:t>vizs</w:t>
      </w:r>
      <w:r w:rsidR="006D4C2D">
        <w:t xml:space="preserve">gálatokat. </w:t>
      </w:r>
      <w:r w:rsidR="00E46062">
        <w:t xml:space="preserve">Az algoritmus helyes működése esetén </w:t>
      </w:r>
      <w:r w:rsidR="00837D15">
        <w:t>abban az esetben sem merül fel probléma</w:t>
      </w:r>
      <w:r w:rsidR="00E46062">
        <w:t>,</w:t>
      </w:r>
      <w:r w:rsidR="00837D15">
        <w:t xml:space="preserve"> ha teljesen felhőtlen, a Nap által megvilágított ég szerepel a képen </w:t>
      </w:r>
      <w:r w:rsidR="00837D15" w:rsidRPr="00E05D93">
        <w:t xml:space="preserve">(lásd </w:t>
      </w:r>
      <w:r w:rsidR="00837D15">
        <w:t>7</w:t>
      </w:r>
      <w:r w:rsidR="00837D15" w:rsidRPr="00E05D93">
        <w:t>. ábra)</w:t>
      </w:r>
      <w:r w:rsidR="00DF39CA">
        <w:t>, ugyanis ezt "Nem meg</w:t>
      </w:r>
      <w:del w:id="155" w:author="VZ" w:date="2014-11-02T16:11:00Z">
        <w:r w:rsidR="00DF39CA" w:rsidDel="005130B9">
          <w:delText>a</w:delText>
        </w:r>
      </w:del>
      <w:r w:rsidR="00DF39CA">
        <w:t>h</w:t>
      </w:r>
      <w:ins w:id="156" w:author="VZ" w:date="2014-11-02T16:11:00Z">
        <w:r w:rsidR="005130B9">
          <w:t>a</w:t>
        </w:r>
      </w:ins>
      <w:r w:rsidR="00DF39CA">
        <w:t>tározott"</w:t>
      </w:r>
      <w:proofErr w:type="spellStart"/>
      <w:r w:rsidR="00DF39CA">
        <w:t>-nak</w:t>
      </w:r>
      <w:proofErr w:type="spellEnd"/>
      <w:r w:rsidR="00DF39CA">
        <w:t xml:space="preserve"> detektáljuk, amit első alkalomnál nem veszünk f</w:t>
      </w:r>
      <w:r w:rsidR="00A87A3A">
        <w:t>igyelembe, ha nem található</w:t>
      </w:r>
      <w:r w:rsidR="0027467E">
        <w:t xml:space="preserve"> felhő</w:t>
      </w:r>
      <w:r w:rsidR="00DF39CA">
        <w:t xml:space="preserve"> az égen.</w:t>
      </w:r>
    </w:p>
    <w:p w14:paraId="339C14E3" w14:textId="77777777" w:rsidR="00A17308" w:rsidRDefault="00A17308" w:rsidP="0094134C">
      <w:pPr>
        <w:spacing w:before="120"/>
        <w:ind w:firstLine="426"/>
      </w:pPr>
      <w:r>
        <w:t>A kapott értékekkel jó eredményt kaptunk a teszteken, azonban ezeket a későbbiekben még a felhők típusának megfelelően változtathatjuk.</w:t>
      </w:r>
    </w:p>
    <w:p w14:paraId="05DA18DE" w14:textId="77777777" w:rsidR="00A16430" w:rsidRDefault="00A16430" w:rsidP="0094134C">
      <w:pPr>
        <w:spacing w:before="120"/>
        <w:ind w:firstLine="426"/>
      </w:pPr>
      <w:r>
        <w:t>A program éles környezetében a képek megjelenítésére nincs szükségünk, csak az adatok kiszámítására, így a feldolgozás folyamata nem lesz grafikusan látható. Minden lépés után küld a program azonban egy üzenetet, ami jelzi az aktuális fázis befejezését, illetve annak sikerességét. A feldolgozás végén az eredményt szövegesen kijelezzük, és leh</w:t>
      </w:r>
      <w:r w:rsidR="00F9708F">
        <w:t>etőségünk adódik a továbbítására.</w:t>
      </w:r>
      <w:r w:rsidR="00941B82">
        <w:t xml:space="preserve"> Hogy minél kevesebb memóriát igényeljen a program, a változtatásokat mindig az eredeti képen végezzük. Ezen kívül szükséges egy másolatot készítenünk az eredetiből, mivel a </w:t>
      </w:r>
      <w:r w:rsidR="00731005">
        <w:t>későbbiekben, a felhő típusának megállapításánál a küszöbölt és az eredeti képünkre is szükségünk lesz.</w:t>
      </w:r>
    </w:p>
    <w:p w14:paraId="1AF8AC4E" w14:textId="77777777" w:rsidR="003230E0" w:rsidRDefault="003230E0" w:rsidP="003230E0">
      <w:pPr>
        <w:keepNext/>
        <w:spacing w:before="120"/>
        <w:ind w:firstLine="0"/>
        <w:jc w:val="center"/>
      </w:pPr>
      <w:r>
        <w:rPr>
          <w:noProof/>
        </w:rPr>
        <w:drawing>
          <wp:inline distT="0" distB="0" distL="0" distR="0" wp14:anchorId="7210FC62" wp14:editId="10AF37FC">
            <wp:extent cx="5715000" cy="1447800"/>
            <wp:effectExtent l="0" t="0" r="0" b="0"/>
            <wp:docPr id="32" name="Kép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15000" cy="1447800"/>
                    </a:xfrm>
                    <a:prstGeom prst="rect">
                      <a:avLst/>
                    </a:prstGeom>
                    <a:noFill/>
                    <a:ln>
                      <a:noFill/>
                    </a:ln>
                  </pic:spPr>
                </pic:pic>
              </a:graphicData>
            </a:graphic>
          </wp:inline>
        </w:drawing>
      </w:r>
    </w:p>
    <w:commentRangeStart w:id="157"/>
    <w:p w14:paraId="50F6F3E4" w14:textId="77777777" w:rsidR="0094134C" w:rsidRDefault="004842F3" w:rsidP="003230E0">
      <w:pPr>
        <w:pStyle w:val="Kpalrs"/>
        <w:spacing w:before="120"/>
        <w:rPr>
          <w:noProof/>
          <w:color w:val="000000" w:themeColor="text1"/>
          <w:szCs w:val="20"/>
        </w:rPr>
      </w:pPr>
      <w:r w:rsidRPr="00750117">
        <w:rPr>
          <w:noProof/>
          <w:color w:val="000000" w:themeColor="text1"/>
          <w:szCs w:val="20"/>
        </w:rPr>
        <w:fldChar w:fldCharType="begin"/>
      </w:r>
      <w:r w:rsidR="003230E0" w:rsidRPr="00750117">
        <w:rPr>
          <w:noProof/>
          <w:color w:val="000000" w:themeColor="text1"/>
          <w:szCs w:val="20"/>
        </w:rPr>
        <w:instrText xml:space="preserve"> SEQ ábra \* ARABIC </w:instrText>
      </w:r>
      <w:r w:rsidRPr="00750117">
        <w:rPr>
          <w:noProof/>
          <w:color w:val="000000" w:themeColor="text1"/>
          <w:szCs w:val="20"/>
        </w:rPr>
        <w:fldChar w:fldCharType="separate"/>
      </w:r>
      <w:r w:rsidR="00F645D6">
        <w:rPr>
          <w:noProof/>
          <w:color w:val="000000" w:themeColor="text1"/>
          <w:szCs w:val="20"/>
        </w:rPr>
        <w:t>6</w:t>
      </w:r>
      <w:r w:rsidRPr="00750117">
        <w:rPr>
          <w:noProof/>
          <w:color w:val="000000" w:themeColor="text1"/>
          <w:szCs w:val="20"/>
        </w:rPr>
        <w:fldChar w:fldCharType="end"/>
      </w:r>
      <w:r w:rsidR="003230E0" w:rsidRPr="00750117">
        <w:rPr>
          <w:noProof/>
          <w:color w:val="000000" w:themeColor="text1"/>
          <w:szCs w:val="20"/>
        </w:rPr>
        <w:t>. ábra – Eredeti kép, szaturációs kép, küszöbölt kép</w:t>
      </w:r>
      <w:commentRangeEnd w:id="157"/>
      <w:r w:rsidR="005130B9">
        <w:rPr>
          <w:rStyle w:val="Jegyzethivatkozs"/>
          <w:i w:val="0"/>
          <w:iCs w:val="0"/>
        </w:rPr>
        <w:commentReference w:id="157"/>
      </w:r>
    </w:p>
    <w:p w14:paraId="2CF75D94" w14:textId="77777777" w:rsidR="001F51F8" w:rsidRPr="001F51F8" w:rsidRDefault="001F51F8" w:rsidP="001F51F8"/>
    <w:p w14:paraId="28CDB1E3" w14:textId="77777777" w:rsidR="003230E0" w:rsidRDefault="003230E0" w:rsidP="003230E0">
      <w:pPr>
        <w:keepNext/>
        <w:ind w:firstLine="0"/>
        <w:jc w:val="center"/>
      </w:pPr>
      <w:r>
        <w:rPr>
          <w:noProof/>
        </w:rPr>
        <w:drawing>
          <wp:inline distT="0" distB="0" distL="0" distR="0" wp14:anchorId="2D03861B" wp14:editId="7B3C7F30">
            <wp:extent cx="5760720" cy="1417320"/>
            <wp:effectExtent l="0" t="0" r="0" b="0"/>
            <wp:docPr id="33" name="Kép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60720" cy="1417320"/>
                    </a:xfrm>
                    <a:prstGeom prst="rect">
                      <a:avLst/>
                    </a:prstGeom>
                    <a:noFill/>
                    <a:ln>
                      <a:noFill/>
                    </a:ln>
                  </pic:spPr>
                </pic:pic>
              </a:graphicData>
            </a:graphic>
          </wp:inline>
        </w:drawing>
      </w:r>
    </w:p>
    <w:p w14:paraId="762E1100" w14:textId="77777777" w:rsidR="003230E0" w:rsidRPr="003230E0" w:rsidRDefault="004842F3" w:rsidP="003230E0">
      <w:pPr>
        <w:pStyle w:val="Kpalrs"/>
      </w:pPr>
      <w:r w:rsidRPr="00750117">
        <w:rPr>
          <w:noProof/>
        </w:rPr>
        <w:fldChar w:fldCharType="begin"/>
      </w:r>
      <w:r w:rsidR="003230E0" w:rsidRPr="00750117">
        <w:rPr>
          <w:noProof/>
        </w:rPr>
        <w:instrText xml:space="preserve"> SEQ ábra \* ARABIC </w:instrText>
      </w:r>
      <w:r w:rsidRPr="00750117">
        <w:rPr>
          <w:noProof/>
        </w:rPr>
        <w:fldChar w:fldCharType="separate"/>
      </w:r>
      <w:r w:rsidR="00F645D6">
        <w:rPr>
          <w:noProof/>
        </w:rPr>
        <w:t>7</w:t>
      </w:r>
      <w:r w:rsidRPr="00750117">
        <w:rPr>
          <w:noProof/>
        </w:rPr>
        <w:fldChar w:fldCharType="end"/>
      </w:r>
      <w:r w:rsidR="003230E0" w:rsidRPr="00750117">
        <w:rPr>
          <w:noProof/>
        </w:rPr>
        <w:t xml:space="preserve">. </w:t>
      </w:r>
      <w:r w:rsidR="003230E0">
        <w:rPr>
          <w:noProof/>
        </w:rPr>
        <w:t>ábra – Felhőtlen ég esetén z</w:t>
      </w:r>
      <w:r w:rsidR="003230E0" w:rsidRPr="0094134C">
        <w:rPr>
          <w:noProof/>
        </w:rPr>
        <w:t>aj</w:t>
      </w:r>
      <w:r w:rsidR="003230E0">
        <w:rPr>
          <w:noProof/>
        </w:rPr>
        <w:t>t tapasztalhatunk, melynek kezelésére külön figyelmet kell fordítanunk.</w:t>
      </w:r>
    </w:p>
    <w:p w14:paraId="604F2E66" w14:textId="77777777" w:rsidR="003230E0" w:rsidRDefault="00DF6AEB" w:rsidP="003230E0">
      <w:pPr>
        <w:pStyle w:val="Cmsor2"/>
      </w:pPr>
      <w:bookmarkStart w:id="158" w:name="_Toc385287717"/>
      <w:bookmarkStart w:id="159" w:name="_Toc385409422"/>
      <w:r>
        <w:t>2.6</w:t>
      </w:r>
      <w:r w:rsidR="003230E0">
        <w:t>. Felhők osztályozása képfeldolgozással</w:t>
      </w:r>
      <w:bookmarkEnd w:id="158"/>
      <w:bookmarkEnd w:id="159"/>
    </w:p>
    <w:p w14:paraId="58B3F391" w14:textId="77777777" w:rsidR="00B123D9" w:rsidRDefault="00447D85" w:rsidP="0094134C">
      <w:pPr>
        <w:spacing w:before="120"/>
        <w:ind w:firstLine="426"/>
      </w:pPr>
      <w:r>
        <w:t xml:space="preserve">A felhők sikeres detektálásából és a mért borultságból </w:t>
      </w:r>
      <w:r w:rsidRPr="00E05D93">
        <w:t xml:space="preserve">kiindulva próbáltuk </w:t>
      </w:r>
      <w:del w:id="160" w:author="VZ" w:date="2014-11-02T16:14:00Z">
        <w:r w:rsidRPr="00E05D93" w:rsidDel="005130B9">
          <w:delText xml:space="preserve">meg </w:delText>
        </w:r>
      </w:del>
      <w:r w:rsidRPr="00E05D93">
        <w:t>megállapítani a felhők típusát is</w:t>
      </w:r>
      <w:r>
        <w:t xml:space="preserve"> (</w:t>
      </w:r>
      <w:commentRangeStart w:id="161"/>
      <w:r>
        <w:t xml:space="preserve">lásd </w:t>
      </w:r>
      <w:r w:rsidR="003230E0">
        <w:t>8</w:t>
      </w:r>
      <w:r>
        <w:t>. ábra</w:t>
      </w:r>
      <w:commentRangeEnd w:id="161"/>
      <w:r w:rsidR="00630994">
        <w:rPr>
          <w:rStyle w:val="Jegyzethivatkozs"/>
        </w:rPr>
        <w:commentReference w:id="161"/>
      </w:r>
      <w:r>
        <w:t>)</w:t>
      </w:r>
      <w:r w:rsidRPr="00E05D93">
        <w:t xml:space="preserve">. </w:t>
      </w:r>
      <w:r w:rsidR="007E629C">
        <w:t>Így az metódusnak szüksége van paraméterként az eredeti képre, a küszöbölt képre</w:t>
      </w:r>
      <w:del w:id="162" w:author="VZ" w:date="2014-11-02T16:14:00Z">
        <w:r w:rsidR="007E629C" w:rsidDel="005130B9">
          <w:delText>,</w:delText>
        </w:r>
      </w:del>
      <w:r w:rsidR="007E629C">
        <w:t xml:space="preserve"> és a már korábban kiszámított borultság értékre.</w:t>
      </w:r>
      <w:r w:rsidR="00C210E1">
        <w:t xml:space="preserve"> Első lépésként</w:t>
      </w:r>
      <w:r w:rsidRPr="00E05D93">
        <w:t xml:space="preserve"> az eredeti képet vizsgálva egy hisztogramot kell készítenünk, de csak azokat a részeket </w:t>
      </w:r>
      <w:r w:rsidR="006339A6">
        <w:t>vizsgálva, ahol felhő található. Ehhez maszkként használhatjuk fel a küszöbölt képet.</w:t>
      </w:r>
      <w:r w:rsidR="00B06437">
        <w:t xml:space="preserve"> A hisztogram készítéséhez minden pixel esetében a három érték (vörös, kék, </w:t>
      </w:r>
      <w:r w:rsidR="00B06437">
        <w:lastRenderedPageBreak/>
        <w:t>zöld) átlagát vesszük figyelembe.</w:t>
      </w:r>
      <w:r w:rsidRPr="00E05D93">
        <w:t xml:space="preserve"> </w:t>
      </w:r>
      <w:r w:rsidR="00241BDE">
        <w:t>Ezek után</w:t>
      </w:r>
      <w:r w:rsidRPr="00E05D93">
        <w:t xml:space="preserve"> össze kell számolnunk, hogy hány intenzitás értéket találtunk</w:t>
      </w:r>
      <w:r w:rsidR="001005F9">
        <w:t xml:space="preserve"> összesen</w:t>
      </w:r>
      <w:r w:rsidRPr="00E05D93">
        <w:t>. Ezeken az értékeken célszerű egy szűrést alkalmazni, hogy a zajokat kiszűrjük. Ezt úgy tettük meg, hogy csak</w:t>
      </w:r>
      <w:r w:rsidR="007651A8">
        <w:t xml:space="preserve"> a</w:t>
      </w:r>
      <w:r w:rsidRPr="00E05D93">
        <w:t xml:space="preserve"> bizonyos mennyiségű </w:t>
      </w:r>
      <w:r>
        <w:t>pixelt</w:t>
      </w:r>
      <w:r w:rsidRPr="00E05D93">
        <w:t xml:space="preserve"> tartalmazó </w:t>
      </w:r>
      <w:r w:rsidR="00F56EF0">
        <w:t xml:space="preserve">hisztogram </w:t>
      </w:r>
      <w:r w:rsidRPr="00E05D93">
        <w:t>értékeket vettük figyelembe. Innentől kezdve minden szükséges információ a rendelkezésünkre áll a típus meghatározásához.</w:t>
      </w:r>
      <w:r w:rsidR="00EE1363">
        <w:t xml:space="preserve"> Tudjuk a felhő színeinek mennyiségét, valamint a borultságot.</w:t>
      </w:r>
      <w:r w:rsidRPr="00E05D93">
        <w:t xml:space="preserve"> Több kép vizsgálatával megállapítottunk egy küszöbértéket</w:t>
      </w:r>
      <w:r w:rsidR="00FA266B">
        <w:t xml:space="preserve"> a színek</w:t>
      </w:r>
      <w:r w:rsidR="00FA2FF8">
        <w:t xml:space="preserve"> mennyiségére</w:t>
      </w:r>
      <w:r w:rsidRPr="00E05D93">
        <w:t xml:space="preserve">, ami felett a felhő </w:t>
      </w:r>
      <w:r>
        <w:t>Cumulus</w:t>
      </w:r>
      <w:r w:rsidRPr="00E05D93">
        <w:t xml:space="preserve">, alatta pedig </w:t>
      </w:r>
      <w:proofErr w:type="spellStart"/>
      <w:r w:rsidRPr="00E05D93">
        <w:t>Stratus</w:t>
      </w:r>
      <w:proofErr w:type="spellEnd"/>
      <w:r w:rsidRPr="00E05D93">
        <w:t>. Ez lesz az elsődleges szempontunk a vizsgálatnál.</w:t>
      </w:r>
      <w:r w:rsidR="00654231">
        <w:t xml:space="preserve"> Azonban a 7 okta alatti, és az e feletti értékekkel külön számolunk. Ha alatta van a borultság, tovább vizsgáljuk az értékeit. Ha 0, akkor tiszta az ég, nem található felhő, így az intenzitások számával nem kell foglalkoznunk.</w:t>
      </w:r>
      <w:r w:rsidR="00090D74">
        <w:t xml:space="preserve"> Ettől eltérő esetben az színek számának megfelelően döntünk.</w:t>
      </w:r>
      <w:r w:rsidR="00C03107">
        <w:t xml:space="preserve"> Figyelembe lehetne venni, hogy </w:t>
      </w:r>
      <w:proofErr w:type="spellStart"/>
      <w:r w:rsidR="00C03107">
        <w:t>Stratus</w:t>
      </w:r>
      <w:proofErr w:type="spellEnd"/>
      <w:r w:rsidR="00C03107">
        <w:t xml:space="preserve"> csak 7</w:t>
      </w:r>
      <w:del w:id="163" w:author="VZ" w:date="2014-11-02T16:15:00Z">
        <w:r w:rsidR="00C03107" w:rsidDel="005130B9">
          <w:delText>-</w:delText>
        </w:r>
      </w:del>
      <w:ins w:id="164" w:author="VZ" w:date="2014-11-02T16:15:00Z">
        <w:r w:rsidR="005130B9">
          <w:t>–</w:t>
        </w:r>
      </w:ins>
      <w:r w:rsidR="00C03107">
        <w:t>8 okta lehet, azonban mivel a képünk nem fedi le az egész eget, ebben nem lehetünk biztosak.</w:t>
      </w:r>
      <w:r w:rsidR="00C07F59">
        <w:t xml:space="preserve"> Így ezt a határt a tesztek alapján 1 </w:t>
      </w:r>
      <w:proofErr w:type="spellStart"/>
      <w:r w:rsidR="00C07F59">
        <w:t>oktára</w:t>
      </w:r>
      <w:proofErr w:type="spellEnd"/>
      <w:r w:rsidR="00C07F59">
        <w:t xml:space="preserve"> állítottuk. Ilyen érték esetén a típus intenzitások számától függetlenül Cumulus típusú.</w:t>
      </w:r>
      <w:r w:rsidR="00963391">
        <w:t xml:space="preserve"> </w:t>
      </w:r>
      <w:r w:rsidR="00F200F8">
        <w:t>Ha az oktában kapott érték 7</w:t>
      </w:r>
      <w:ins w:id="165" w:author="VZ" w:date="2014-11-02T16:15:00Z">
        <w:r w:rsidR="005130B9">
          <w:t>,</w:t>
        </w:r>
      </w:ins>
      <w:r w:rsidR="00F200F8">
        <w:t xml:space="preserve"> vagy magasabb, akkor a hi</w:t>
      </w:r>
      <w:r w:rsidR="00B95BDB">
        <w:t>sztogram értékek alapján döntün</w:t>
      </w:r>
      <w:r w:rsidR="00F200F8">
        <w:t xml:space="preserve">k. </w:t>
      </w:r>
    </w:p>
    <w:p w14:paraId="0A93ECD4" w14:textId="77777777" w:rsidR="00447D85" w:rsidRDefault="00447D85" w:rsidP="0094134C">
      <w:pPr>
        <w:spacing w:before="120"/>
        <w:ind w:firstLine="426"/>
      </w:pPr>
      <w:r w:rsidRPr="00E05D93">
        <w:t>Ha ez alapján megállapítottuk a típust, meg kell vizsgálnunk azt is, hogy a kapott érték megfelel-e a korábban kiszámított borultságnak.</w:t>
      </w:r>
      <w:r w:rsidR="00294B5A">
        <w:t xml:space="preserve"> Tudjuk, hogy 8 oktás borultsághoz nem tartozhat Cumulus típus, így a</w:t>
      </w:r>
      <w:r w:rsidRPr="00E05D93">
        <w:t>mennyiben nem</w:t>
      </w:r>
      <w:r w:rsidR="00294B5A">
        <w:t xml:space="preserve"> felelnek meg egymásnak az értékek</w:t>
      </w:r>
      <w:r w:rsidR="00331C2C">
        <w:t>, a</w:t>
      </w:r>
      <w:r w:rsidR="007174F9">
        <w:t>z elvárásnak</w:t>
      </w:r>
      <w:r w:rsidRPr="00E05D93">
        <w:t xml:space="preserve"> megfelelően módosítanunk kell. </w:t>
      </w:r>
      <w:r w:rsidR="00023EE7">
        <w:t>Ezt az észlelők a gyakorlatban is így végzik. Előfordul, hogy az eget teljesen elfedi egy Cumulus típusú felhő, de ekkor feltételezik, hogy lyukak találhatók, csak nem láthatók, és az érték így 7 okta.</w:t>
      </w:r>
    </w:p>
    <w:p w14:paraId="67F12AC0" w14:textId="77777777" w:rsidR="003531BC" w:rsidRDefault="003531BC" w:rsidP="0094134C">
      <w:pPr>
        <w:spacing w:before="120"/>
        <w:ind w:firstLine="426"/>
      </w:pPr>
      <w:r>
        <w:t xml:space="preserve">A hibás kapott értékek közül számos abból adódik, hogy a kamera képe nem fedi le a teljes égboltot, míg az észlelők </w:t>
      </w:r>
      <w:r w:rsidR="005B27D5">
        <w:t xml:space="preserve">annak egészét </w:t>
      </w:r>
      <w:r>
        <w:t>vizsgálják.</w:t>
      </w:r>
      <w:r w:rsidR="004B7C64">
        <w:t xml:space="preserve"> Ahogy már említettük, borultság meghatározásában jelenleg a gépek pontosabbak, így a kép alapján megállapított értékek többségében megegyeznek a</w:t>
      </w:r>
      <w:r w:rsidR="006A4AD1">
        <w:t xml:space="preserve"> program által</w:t>
      </w:r>
      <w:r w:rsidR="004B7C64">
        <w:t xml:space="preserve"> számított értékekkel, de a teljes ég vizsgálatával készített hivatalos dokumentumok </w:t>
      </w:r>
      <w:r w:rsidR="00296D8F">
        <w:t>adatai</w:t>
      </w:r>
      <w:r w:rsidR="004B7C64">
        <w:t xml:space="preserve"> </w:t>
      </w:r>
      <w:r w:rsidR="005C7147">
        <w:t xml:space="preserve">a képek alapján megállapítottaktól </w:t>
      </w:r>
      <w:del w:id="166" w:author="VZ" w:date="2014-11-02T16:17:00Z">
        <w:r w:rsidR="005C7147" w:rsidDel="00697B7A">
          <w:delText xml:space="preserve">gyakran </w:delText>
        </w:r>
      </w:del>
      <w:r w:rsidR="005C7147">
        <w:t>eltér</w:t>
      </w:r>
      <w:ins w:id="167" w:author="VZ" w:date="2014-11-02T16:17:00Z">
        <w:r w:rsidR="00697B7A">
          <w:t>het</w:t>
        </w:r>
      </w:ins>
      <w:r w:rsidR="005C7147">
        <w:t>nek</w:t>
      </w:r>
      <w:r w:rsidR="004B7C64">
        <w:t>.</w:t>
      </w:r>
      <w:r>
        <w:t xml:space="preserve"> </w:t>
      </w:r>
      <w:r w:rsidR="00F1454A">
        <w:t>Ennek javítására készíthetnénk egy rendszert, ami az egész eget figyeli, de célkitű</w:t>
      </w:r>
      <w:r w:rsidR="003230E0">
        <w:t>zéseink között a jelenleg</w:t>
      </w:r>
      <w:r w:rsidR="00F1454A">
        <w:t xml:space="preserve"> is használt kamerákkal való megvalósítás szerepelt. Tehát algoritmikus megoldás kell. Mivel más funkciókhoz sorozatképek szükségesek, így célszerű ebben az esetben is több képet vizsgálni egy helyett. A kamera mozdulatlan, de a felhők folyamatos mozgásban vannak a fényképezés ideje alatt. Ilyen módon hasonló hatást érünk el, mintha a kamerát mozgatnánk, hogy az égbolt nagyobb részét rögzíthessük. </w:t>
      </w:r>
      <w:r w:rsidR="00196B04">
        <w:t>Természetesen így az eredmény függ a felhők mozgásának sebességétől, a képek készítésének gyakoriságától, és az első és utolsó</w:t>
      </w:r>
      <w:r w:rsidR="00F00F5E">
        <w:t xml:space="preserve"> felvétel</w:t>
      </w:r>
      <w:r w:rsidR="00196B04">
        <w:t xml:space="preserve"> között eltelt időtől. Az algoritmus végig fut az adott sorozaton, minden képre egyenként megállapítja a borultság értékeket, majd ezeknek az átlagát veszi.</w:t>
      </w:r>
      <w:r w:rsidR="00FA48F1">
        <w:t xml:space="preserve"> A típusok közül a legnagyobb mértékben előfordulót választja.</w:t>
      </w:r>
      <w:r w:rsidR="00196B04">
        <w:t xml:space="preserve"> Habár a teljes égbolt még így sincs vizsgálva, nagyobb területet figyelhetünk, mint egyetlen képpel</w:t>
      </w:r>
      <w:r w:rsidR="003E0DAD">
        <w:t>, és csökkenthetjük a véletlenszerű zajok miatti hibás detektálás valószínűségét</w:t>
      </w:r>
      <w:r w:rsidR="00196B04">
        <w:t xml:space="preserve">. </w:t>
      </w:r>
    </w:p>
    <w:p w14:paraId="2A01E842" w14:textId="77777777" w:rsidR="007F4ED8" w:rsidRDefault="00A77A37" w:rsidP="0094134C">
      <w:pPr>
        <w:spacing w:before="120"/>
        <w:ind w:firstLine="426"/>
      </w:pPr>
      <w:r>
        <w:t>A kamerák a nap 24 órájában készítenek képeket, de az éjszakai képeken felhők</w:t>
      </w:r>
      <w:r w:rsidR="00534F8E">
        <w:t xml:space="preserve"> már nem láthatók a sötét miatt.</w:t>
      </w:r>
      <w:r w:rsidR="00014A30">
        <w:t xml:space="preserve"> Időponthoz a sötétedés nehezen köthető, mivel</w:t>
      </w:r>
      <w:r w:rsidR="00CF561B">
        <w:t xml:space="preserve"> az</w:t>
      </w:r>
      <w:r w:rsidR="00014A30">
        <w:t xml:space="preserve"> folyamatosan változik.</w:t>
      </w:r>
      <w:r>
        <w:t xml:space="preserve"> Így a programunkban ezt az esetet is le kell kezelnünk. Erre megoldásnak egy algoritmust készítettünk, mely a kép</w:t>
      </w:r>
      <w:r w:rsidR="003E2C84">
        <w:t xml:space="preserve"> szürkeárnyalatos</w:t>
      </w:r>
      <w:r>
        <w:t xml:space="preserve"> intenzitás értékeinek átlagá</w:t>
      </w:r>
      <w:r w:rsidR="00D950F9">
        <w:t xml:space="preserve">t vizsgálja. </w:t>
      </w:r>
      <w:r w:rsidR="00D950F9">
        <w:lastRenderedPageBreak/>
        <w:t>Számos képet megvi</w:t>
      </w:r>
      <w:r>
        <w:t>z</w:t>
      </w:r>
      <w:r w:rsidR="00D950F9">
        <w:t>s</w:t>
      </w:r>
      <w:r>
        <w:t>gálva azt figyeltük meg, hogy 8 oktás, teljesen sötét felhőzet esetén is jelentősen magasabb az intenzitások átlaga, mint esténként.</w:t>
      </w:r>
      <w:r w:rsidR="001D6501">
        <w:t xml:space="preserve"> Rendelkezésünkre álltak sorozatfelvételek, melyeken sötétből indulunk, és közben kivilágosodik, </w:t>
      </w:r>
      <w:r w:rsidR="007F7774">
        <w:t>ezért</w:t>
      </w:r>
      <w:r w:rsidR="001D6501">
        <w:t xml:space="preserve"> számos időpontban és fényviszonyban tesztelhettük az algoritmust.</w:t>
      </w:r>
      <w:r>
        <w:t xml:space="preserve"> Így megállapítottunk egy értéket, amin még sikerült a felhőket detektálni,</w:t>
      </w:r>
      <w:r w:rsidR="00EF155A">
        <w:t xml:space="preserve"> </w:t>
      </w:r>
      <w:r>
        <w:t>de ami alatt már nem lehetséges. Ezt a vizsgálatot a program minden detektálás előtt lefuttat</w:t>
      </w:r>
      <w:r w:rsidR="00941CC6">
        <w:t>ja, és amennyiben az intenzitások átlaga ez alatt az érték alatt van</w:t>
      </w:r>
      <w:ins w:id="168" w:author="VZ" w:date="2014-11-02T16:19:00Z">
        <w:r w:rsidR="00697B7A">
          <w:t>,</w:t>
        </w:r>
      </w:ins>
      <w:r w:rsidR="009A56A4">
        <w:t xml:space="preserve"> jelzi, hogy</w:t>
      </w:r>
      <w:r>
        <w:t xml:space="preserve"> a detektálás nem lehetséges</w:t>
      </w:r>
      <w:r w:rsidR="00D950F9">
        <w:t>,</w:t>
      </w:r>
      <w:r w:rsidR="00B04B90">
        <w:t xml:space="preserve"> és</w:t>
      </w:r>
      <w:r w:rsidR="00D950F9">
        <w:t xml:space="preserve"> leállítja a folyamatot</w:t>
      </w:r>
      <w:r>
        <w:t>.</w:t>
      </w:r>
    </w:p>
    <w:p w14:paraId="26380405" w14:textId="77777777" w:rsidR="00A77A37" w:rsidRPr="00E05D93" w:rsidRDefault="007F4ED8" w:rsidP="0094134C">
      <w:pPr>
        <w:spacing w:before="120"/>
        <w:ind w:firstLine="426"/>
      </w:pPr>
      <w:r>
        <w:t>Felmerült ezen kívül a kérdés, hogy mi történik akkor, ha esik az eső. A kamerát egy búra veszi körül, amin az esőcseppek jól látszanak, ez zavarhatja a méréseket. Ebben az esetben az eső detektálására készített algoritmus felhasználásával megítélhetnénk, hogy esik-e az eső, és amennyiben igen, a felhők detektálását nem futtatjuk le. De a tesztképek alapján azt az eredményt kaptuk, hogy habár az eredeti képen az esőcseppek nagymértékben látszanak, szaturációs kép és elmosás után szinte teljesen eltűnnek, és így pontos eredményt kaptunk.</w:t>
      </w:r>
      <w:r w:rsidR="003105B8">
        <w:t xml:space="preserve"> </w:t>
      </w:r>
    </w:p>
    <w:p w14:paraId="4DFEF7B3" w14:textId="77777777" w:rsidR="0094134C" w:rsidRPr="00E05D93" w:rsidRDefault="0040278B" w:rsidP="003230E0">
      <w:pPr>
        <w:pStyle w:val="Cmsor2"/>
      </w:pPr>
      <w:bookmarkStart w:id="169" w:name="_Toc371356727"/>
      <w:bookmarkStart w:id="170" w:name="_Toc385287718"/>
      <w:bookmarkStart w:id="171" w:name="_Toc385409423"/>
      <w:r w:rsidRPr="00E05D93">
        <w:t>2</w:t>
      </w:r>
      <w:r w:rsidR="0094134C" w:rsidRPr="00E05D93">
        <w:t>.</w:t>
      </w:r>
      <w:r w:rsidR="00DF6AEB">
        <w:t>7</w:t>
      </w:r>
      <w:r w:rsidR="0094134C" w:rsidRPr="00E05D93">
        <w:t xml:space="preserve">. Eredmények </w:t>
      </w:r>
      <w:del w:id="172" w:author="VZ" w:date="2014-11-02T16:37:00Z">
        <w:r w:rsidR="0094134C" w:rsidRPr="00E05D93" w:rsidDel="00FE1B6E">
          <w:delText>ki</w:delText>
        </w:r>
      </w:del>
      <w:r w:rsidR="0094134C" w:rsidRPr="00E05D93">
        <w:t>értékelése</w:t>
      </w:r>
      <w:bookmarkEnd w:id="169"/>
      <w:bookmarkEnd w:id="170"/>
      <w:bookmarkEnd w:id="171"/>
    </w:p>
    <w:p w14:paraId="49717D98" w14:textId="77777777" w:rsidR="009F2A15" w:rsidRDefault="0094134C" w:rsidP="0094134C">
      <w:pPr>
        <w:spacing w:before="120"/>
        <w:ind w:firstLine="426"/>
      </w:pPr>
      <w:r w:rsidRPr="00E05D93">
        <w:t>Felhős ég esetén az algoritmus rendkívül pontosan képes az eget elkülöníteni a felhőktől, legyen szó akár sötét</w:t>
      </w:r>
      <w:r w:rsidR="003230E0">
        <w:t>ebb, akár világosabb félékről</w:t>
      </w:r>
      <w:r w:rsidRPr="00E05D93">
        <w:t xml:space="preserve">. Ezen kívül teljesen </w:t>
      </w:r>
      <w:r w:rsidR="003230E0">
        <w:t>borult</w:t>
      </w:r>
      <w:r w:rsidR="00474A97">
        <w:t xml:space="preserve"> ég</w:t>
      </w:r>
      <w:r w:rsidRPr="00E05D93">
        <w:t xml:space="preserve"> esetén is képes megmondani, hogy a képen csak felhő látható, és felhőtlen ég</w:t>
      </w:r>
      <w:r w:rsidR="00E12A21">
        <w:t>bolt</w:t>
      </w:r>
      <w:r w:rsidRPr="00E05D93">
        <w:t xml:space="preserve"> esetén is pontos értéket ad. Ennek megfelelően a borultságra is </w:t>
      </w:r>
      <w:r w:rsidR="00093A10">
        <w:t>jó</w:t>
      </w:r>
      <w:r w:rsidRPr="00E05D93">
        <w:t xml:space="preserve"> értéket kapunk. </w:t>
      </w:r>
      <w:r w:rsidR="003230E0">
        <w:t>Fontos megjegyeznünk, hogy a</w:t>
      </w:r>
      <w:r w:rsidRPr="00E05D93">
        <w:t xml:space="preserve"> meteorológiai észlelők 1 oktás hibahatárral dolgoznak, </w:t>
      </w:r>
      <w:ins w:id="173" w:author="VZ" w:date="2014-11-02T16:28:00Z">
        <w:r w:rsidR="00630994">
          <w:t xml:space="preserve">azaz </w:t>
        </w:r>
      </w:ins>
      <w:r w:rsidRPr="00E05D93">
        <w:t xml:space="preserve">bármikor előfordulhat, hogy 1 </w:t>
      </w:r>
      <w:proofErr w:type="spellStart"/>
      <w:r w:rsidRPr="00E05D93">
        <w:t>oktát</w:t>
      </w:r>
      <w:proofErr w:type="spellEnd"/>
      <w:r w:rsidRPr="00E05D93">
        <w:t xml:space="preserve"> tévednek a becslésekben. Ezért a mi algoritmusunk tesztelésénél is az 1 oktás</w:t>
      </w:r>
      <w:r w:rsidR="003230E0">
        <w:t xml:space="preserve"> eltérést még jónak számítottuk!</w:t>
      </w:r>
    </w:p>
    <w:p w14:paraId="21EC1BD1" w14:textId="77777777" w:rsidR="00C054B7" w:rsidRDefault="00E21F69" w:rsidP="003230E0">
      <w:pPr>
        <w:spacing w:before="120"/>
        <w:ind w:firstLine="426"/>
      </w:pPr>
      <w:r w:rsidRPr="00E05D93">
        <w:t>A programot több típusú felhőn, teljesen borult és felhőtlen égen egyaránt teszteltük különböző körülmények között. Ezek alapján az látszik, hogy viszonylag nagy mértéki</w:t>
      </w:r>
      <w:r w:rsidR="007103FA">
        <w:t xml:space="preserve">g kiszűri a zavaró tényezőket, </w:t>
      </w:r>
      <w:r w:rsidRPr="00E05D93">
        <w:t>és jó aránnyal helyesen</w:t>
      </w:r>
      <w:r>
        <w:t xml:space="preserve"> állapítja meg a </w:t>
      </w:r>
      <w:r w:rsidR="003230E0">
        <w:t xml:space="preserve">típust. </w:t>
      </w:r>
      <w:r w:rsidR="00C054B7">
        <w:t xml:space="preserve">Azonban </w:t>
      </w:r>
      <w:r w:rsidR="003230E0">
        <w:t>figyelembe kell vennünk</w:t>
      </w:r>
      <w:r w:rsidR="00C054B7">
        <w:t xml:space="preserve">, hogy a képen egyszerre több típusú felhő is előfordulhat. Ebben az esetben a program jelenleg még nem képes megállapítani a különböző típusokat. Mivel ha van jelentősebb Cumulus, akkor magas lesz az intenzitások száma, a program ilyenkor ebbe a típusba sorolja a felhőzetet annak ellenére, hogy a háttérben található-e </w:t>
      </w:r>
      <w:proofErr w:type="spellStart"/>
      <w:r w:rsidR="00C054B7">
        <w:t>Stratus</w:t>
      </w:r>
      <w:proofErr w:type="spellEnd"/>
      <w:r w:rsidR="00C054B7">
        <w:t>.</w:t>
      </w:r>
    </w:p>
    <w:p w14:paraId="79F3F478" w14:textId="77777777" w:rsidR="00351AE7" w:rsidRDefault="00351AE7" w:rsidP="00351AE7">
      <w:pPr>
        <w:keepNext/>
        <w:spacing w:before="120"/>
        <w:ind w:firstLine="0"/>
      </w:pPr>
      <w:bookmarkStart w:id="174" w:name="_Toc371356730"/>
      <w:r>
        <w:rPr>
          <w:noProof/>
        </w:rPr>
        <w:drawing>
          <wp:inline distT="0" distB="0" distL="0" distR="0" wp14:anchorId="5AE85C48" wp14:editId="1F291C23">
            <wp:extent cx="5760720" cy="616585"/>
            <wp:effectExtent l="0" t="0" r="0" b="0"/>
            <wp:docPr id="8" name="Kép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loudType.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60720" cy="616585"/>
                    </a:xfrm>
                    <a:prstGeom prst="rect">
                      <a:avLst/>
                    </a:prstGeom>
                  </pic:spPr>
                </pic:pic>
              </a:graphicData>
            </a:graphic>
          </wp:inline>
        </w:drawing>
      </w:r>
    </w:p>
    <w:p w14:paraId="1EF68DBE" w14:textId="77777777" w:rsidR="00351AE7" w:rsidRDefault="004842F3" w:rsidP="00351AE7">
      <w:pPr>
        <w:pStyle w:val="Kpalrs"/>
        <w:spacing w:after="1200"/>
      </w:pPr>
      <w:r w:rsidRPr="00750117">
        <w:rPr>
          <w:noProof/>
        </w:rPr>
        <w:fldChar w:fldCharType="begin"/>
      </w:r>
      <w:r w:rsidR="00351AE7" w:rsidRPr="00750117">
        <w:rPr>
          <w:noProof/>
        </w:rPr>
        <w:instrText xml:space="preserve"> SEQ ábra \* ARABIC </w:instrText>
      </w:r>
      <w:r w:rsidRPr="00750117">
        <w:rPr>
          <w:noProof/>
        </w:rPr>
        <w:fldChar w:fldCharType="separate"/>
      </w:r>
      <w:r w:rsidR="00F645D6">
        <w:rPr>
          <w:noProof/>
        </w:rPr>
        <w:t>8</w:t>
      </w:r>
      <w:r w:rsidRPr="00750117">
        <w:rPr>
          <w:noProof/>
        </w:rPr>
        <w:fldChar w:fldCharType="end"/>
      </w:r>
      <w:r w:rsidR="00351AE7" w:rsidRPr="00750117">
        <w:rPr>
          <w:noProof/>
        </w:rPr>
        <w:t>. ábra – Felh</w:t>
      </w:r>
      <w:r w:rsidR="00351AE7">
        <w:rPr>
          <w:noProof/>
        </w:rPr>
        <w:t>ő típus detektálásának folyamat</w:t>
      </w:r>
      <w:bookmarkEnd w:id="174"/>
      <w:r w:rsidR="00351AE7">
        <w:rPr>
          <w:noProof/>
        </w:rPr>
        <w:t>a</w:t>
      </w:r>
    </w:p>
    <w:p w14:paraId="73A86619" w14:textId="77777777" w:rsidR="00AA5240" w:rsidRDefault="009F2A15" w:rsidP="00EF155A">
      <w:r>
        <w:t>Az OMSZ képei közül</w:t>
      </w:r>
      <w:r w:rsidR="005200A2">
        <w:t xml:space="preserve"> a </w:t>
      </w:r>
      <w:commentRangeStart w:id="175"/>
      <w:r w:rsidR="005200A2">
        <w:t xml:space="preserve">hivatalos észlelések dokumentumai alapján </w:t>
      </w:r>
      <w:commentRangeEnd w:id="175"/>
      <w:r w:rsidR="00FE1B6E">
        <w:rPr>
          <w:rStyle w:val="Jegyzethivatkozs"/>
        </w:rPr>
        <w:commentReference w:id="175"/>
      </w:r>
      <w:commentRangeStart w:id="176"/>
      <w:r w:rsidR="005200A2">
        <w:t>több száz</w:t>
      </w:r>
      <w:r>
        <w:t xml:space="preserve"> </w:t>
      </w:r>
      <w:commentRangeEnd w:id="176"/>
      <w:r w:rsidR="00FE1B6E">
        <w:rPr>
          <w:rStyle w:val="Jegyzethivatkozs"/>
        </w:rPr>
        <w:commentReference w:id="176"/>
      </w:r>
      <w:r>
        <w:t>képen megállapítottuk a felhő típusát, és a borultságot.</w:t>
      </w:r>
      <w:r w:rsidR="005200A2">
        <w:t xml:space="preserve"> Ezt az adatot előre meghatározott módon (Típus_Sorszám_</w:t>
      </w:r>
      <w:proofErr w:type="spellStart"/>
      <w:r w:rsidR="005200A2">
        <w:t>Borultság</w:t>
      </w:r>
      <w:proofErr w:type="gramStart"/>
      <w:r w:rsidR="005200A2">
        <w:t>.jpg</w:t>
      </w:r>
      <w:proofErr w:type="spellEnd"/>
      <w:proofErr w:type="gramEnd"/>
      <w:r w:rsidR="005200A2">
        <w:t>) a képek címébe foglaltuk. A képek között s</w:t>
      </w:r>
      <w:r w:rsidR="00EF155A">
        <w:t xml:space="preserve">zerepel sorozat is, de </w:t>
      </w:r>
      <w:commentRangeStart w:id="177"/>
      <w:r w:rsidR="00EF155A">
        <w:t>véletlen</w:t>
      </w:r>
      <w:r w:rsidR="005200A2">
        <w:t xml:space="preserve">szerűen készített képek </w:t>
      </w:r>
      <w:commentRangeEnd w:id="177"/>
      <w:r w:rsidR="00FE1B6E">
        <w:rPr>
          <w:rStyle w:val="Jegyzethivatkozs"/>
        </w:rPr>
        <w:commentReference w:id="177"/>
      </w:r>
      <w:r w:rsidR="005200A2">
        <w:t>is készültek.</w:t>
      </w:r>
      <w:r>
        <w:t xml:space="preserve"> A programban </w:t>
      </w:r>
      <w:del w:id="178" w:author="VZ" w:date="2014-11-02T16:40:00Z">
        <w:r w:rsidDel="00FE1B6E">
          <w:delText xml:space="preserve">készítettünk </w:delText>
        </w:r>
      </w:del>
      <w:proofErr w:type="gramStart"/>
      <w:ins w:id="179" w:author="VZ" w:date="2014-11-02T16:40:00Z">
        <w:r w:rsidR="00FE1B6E">
          <w:t xml:space="preserve">megvalósítottunk  </w:t>
        </w:r>
      </w:ins>
      <w:r>
        <w:lastRenderedPageBreak/>
        <w:t>egy</w:t>
      </w:r>
      <w:proofErr w:type="gramEnd"/>
      <w:r>
        <w:t xml:space="preserve"> funkciót, mely több képen egymás után képes elvégezni a detektálást</w:t>
      </w:r>
      <w:del w:id="180" w:author="VZ" w:date="2014-11-02T16:40:00Z">
        <w:r w:rsidDel="00FE1B6E">
          <w:delText>,</w:delText>
        </w:r>
      </w:del>
      <w:r>
        <w:t xml:space="preserve"> és a kapott értéket összehasonlítani az észlelők által mértekkel</w:t>
      </w:r>
      <w:r w:rsidR="005200A2">
        <w:t xml:space="preserve">, </w:t>
      </w:r>
      <w:del w:id="181" w:author="VZ" w:date="2014-11-02T16:40:00Z">
        <w:r w:rsidR="005200A2" w:rsidDel="00FE1B6E">
          <w:delText xml:space="preserve">és </w:delText>
        </w:r>
      </w:del>
      <w:ins w:id="182" w:author="VZ" w:date="2014-11-02T16:40:00Z">
        <w:r w:rsidR="00FE1B6E">
          <w:t xml:space="preserve">valamint </w:t>
        </w:r>
      </w:ins>
      <w:r w:rsidR="005200A2">
        <w:t>a méréseket egy szöveges állományban rögzíti</w:t>
      </w:r>
      <w:r>
        <w:t>.</w:t>
      </w:r>
      <w:r w:rsidR="00092379">
        <w:t xml:space="preserve"> Ezen kívül külön funkció kész</w:t>
      </w:r>
      <w:r w:rsidR="005200A2">
        <w:t>ült a sorozatképekkel való tesztelésre, ahol beállíthatjuk, hogy hány egymás utáni képet tekintünk egy sorozatnak, majd a futtatás után az eredményt hasonló módon tárolja.</w:t>
      </w:r>
      <w:r w:rsidR="0094134C" w:rsidRPr="00E05D93">
        <w:t xml:space="preserve"> </w:t>
      </w:r>
    </w:p>
    <w:p w14:paraId="1E61B024" w14:textId="77777777" w:rsidR="008210CE" w:rsidRDefault="00CF75E7" w:rsidP="0094134C">
      <w:pPr>
        <w:spacing w:before="120"/>
        <w:ind w:firstLine="426"/>
      </w:pPr>
      <w:r>
        <w:t>A program az elmúlt időszakban a nagyobb mennyiségű tesztképnek köszönhetően jelentős fejlőd</w:t>
      </w:r>
      <w:r w:rsidR="00890407">
        <w:t>ésen ment keresztül. Ez részben</w:t>
      </w:r>
      <w:r w:rsidR="005D1E60">
        <w:t xml:space="preserve"> új</w:t>
      </w:r>
      <w:r>
        <w:t xml:space="preserve">fajta elmosás alkalmazásának köszönhető, részben </w:t>
      </w:r>
      <w:r w:rsidR="005D1E60">
        <w:t xml:space="preserve">pedig a </w:t>
      </w:r>
      <w:r>
        <w:t>r</w:t>
      </w:r>
      <w:r w:rsidR="005D1E60">
        <w:t>égebbi algoritmus</w:t>
      </w:r>
      <w:r w:rsidR="002442D6">
        <w:t xml:space="preserve"> </w:t>
      </w:r>
      <w:r>
        <w:t xml:space="preserve">hibák kijavításának, amik bizonyos esetekben elrontották az értékeket. </w:t>
      </w:r>
      <w:r w:rsidR="002819FE">
        <w:t>A</w:t>
      </w:r>
      <w:r>
        <w:t xml:space="preserve"> program fejlődését </w:t>
      </w:r>
      <w:r w:rsidR="00357DA1">
        <w:t>egy</w:t>
      </w:r>
      <w:r>
        <w:t xml:space="preserve"> diagram</w:t>
      </w:r>
      <w:r w:rsidR="00357DA1">
        <w:t>on mutatjuk</w:t>
      </w:r>
      <w:r>
        <w:t xml:space="preserve"> be</w:t>
      </w:r>
      <w:r w:rsidR="00357DA1">
        <w:t xml:space="preserve"> (lásd 9. ábra)</w:t>
      </w:r>
      <w:r>
        <w:t xml:space="preserve">. </w:t>
      </w:r>
    </w:p>
    <w:p w14:paraId="24AF0DA7" w14:textId="77777777" w:rsidR="00065F6F" w:rsidRDefault="00A953E0" w:rsidP="00351AE7">
      <w:pPr>
        <w:spacing w:before="120"/>
        <w:ind w:firstLine="426"/>
      </w:pPr>
      <w:r>
        <w:t xml:space="preserve">Az elért eredmény </w:t>
      </w:r>
      <w:r w:rsidR="00065F6F">
        <w:t>491 képen tesztelve</w:t>
      </w:r>
      <w:r>
        <w:t xml:space="preserve"> 87.06% lett</w:t>
      </w:r>
      <w:r w:rsidR="00686B6E">
        <w:t>, ami sorozatot</w:t>
      </w:r>
      <w:r w:rsidR="00065F6F">
        <w:t xml:space="preserve"> és önálló képeket egyaránt tartalmaz.</w:t>
      </w:r>
      <w:r w:rsidR="002819FE">
        <w:t xml:space="preserve"> Ezt az értéket úg</w:t>
      </w:r>
      <w:r w:rsidR="00D6221A">
        <w:t>y kaptuk, hogy azokat a képeket</w:t>
      </w:r>
      <w:r w:rsidR="002819FE">
        <w:t xml:space="preserve"> melyeknél</w:t>
      </w:r>
      <w:r w:rsidR="00783CA5">
        <w:t xml:space="preserve"> csak az egyik érték helyes, </w:t>
      </w:r>
      <w:r w:rsidR="002819FE">
        <w:t>0.5-ös súllyal számítottuk.</w:t>
      </w:r>
      <w:r w:rsidR="00AC47BB">
        <w:t xml:space="preserve"> A teszteket külö</w:t>
      </w:r>
      <w:r w:rsidR="00BC6A5A">
        <w:t>n-külön is elvégeztük sorozaton</w:t>
      </w:r>
      <w:r w:rsidR="00AC47BB">
        <w:t xml:space="preserve"> és egyedi képeken</w:t>
      </w:r>
      <w:r w:rsidR="002819FE">
        <w:t>, súlyozás nélkül</w:t>
      </w:r>
      <w:r w:rsidR="008B1E0D">
        <w:t xml:space="preserve"> (ha egy érték is hibás, akkor teljesen rossznak számítjuk</w:t>
      </w:r>
      <w:r w:rsidR="00C2087E">
        <w:t xml:space="preserve"> a képet</w:t>
      </w:r>
      <w:r w:rsidR="008B1E0D">
        <w:t>)</w:t>
      </w:r>
      <w:r w:rsidR="00AC47BB">
        <w:t xml:space="preserve">. Az eredményt az </w:t>
      </w:r>
      <w:r w:rsidR="00B22903">
        <w:t>9</w:t>
      </w:r>
      <w:r w:rsidR="00FF3708">
        <w:t>. ábra</w:t>
      </w:r>
      <w:r w:rsidR="00AC47BB">
        <w:t xml:space="preserve"> tartalmazza.</w:t>
      </w:r>
      <w:r w:rsidR="007D6E2E">
        <w:t xml:space="preserve"> Korábban említettük az esős képek kérdését. A tesztek alapján az ilyen képek 85.71%-a helyesen lett detektálva.</w:t>
      </w:r>
    </w:p>
    <w:p w14:paraId="6AAB7876" w14:textId="77777777" w:rsidR="004B16B5" w:rsidRDefault="004B16B5" w:rsidP="0094134C">
      <w:pPr>
        <w:spacing w:before="120"/>
        <w:ind w:firstLine="426"/>
      </w:pPr>
      <w:r>
        <w:t>A hivatalos dokumentumokban a mérések 30 percenként vannak bejegyezve,</w:t>
      </w:r>
      <w:r w:rsidR="000C774B">
        <w:t xml:space="preserve"> </w:t>
      </w:r>
      <w:r>
        <w:t>de a képeink gyakran ezen időpontok között készültek, így a beállított értékek bizonyos esetekben egyértelműen eltérnek</w:t>
      </w:r>
      <w:r w:rsidR="00D739CC">
        <w:t xml:space="preserve"> a készítés időpontjához legközelebbi</w:t>
      </w:r>
      <w:r w:rsidR="0008420E">
        <w:t xml:space="preserve"> bejegyzett adattól</w:t>
      </w:r>
      <w:r>
        <w:t xml:space="preserve">. </w:t>
      </w:r>
      <w:commentRangeStart w:id="183"/>
      <w:r>
        <w:t>Ez alapján megvizsgáltuk újra a képeket, és fals negatív,</w:t>
      </w:r>
      <w:r w:rsidR="00AE7A7B">
        <w:t xml:space="preserve"> illetve</w:t>
      </w:r>
      <w:r>
        <w:t xml:space="preserve"> fals pozitív csoportokba is besoroltuk őket.</w:t>
      </w:r>
      <w:commentRangeEnd w:id="183"/>
      <w:r w:rsidR="001A1C31">
        <w:rPr>
          <w:rStyle w:val="Jegyzethivatkozs"/>
        </w:rPr>
        <w:commentReference w:id="183"/>
      </w:r>
      <w:r>
        <w:t xml:space="preserve"> Az</w:t>
      </w:r>
      <w:r w:rsidR="00D37A19">
        <w:t xml:space="preserve"> eredményeket</w:t>
      </w:r>
      <w:r>
        <w:t xml:space="preserve"> az </w:t>
      </w:r>
      <w:r w:rsidR="00AF5581">
        <w:t>3</w:t>
      </w:r>
      <w:r>
        <w:t>.</w:t>
      </w:r>
      <w:r w:rsidR="00D739CC">
        <w:t xml:space="preserve"> és </w:t>
      </w:r>
      <w:r w:rsidR="00AF5581">
        <w:t>4</w:t>
      </w:r>
      <w:r w:rsidR="00D739CC">
        <w:t>.</w:t>
      </w:r>
      <w:r>
        <w:t xml:space="preserve"> táblázat tartalmazza.</w:t>
      </w:r>
    </w:p>
    <w:p w14:paraId="4F393AEE" w14:textId="77777777" w:rsidR="007D0040" w:rsidRDefault="007D0040" w:rsidP="007D0040">
      <w:pPr>
        <w:keepNext/>
        <w:spacing w:before="120"/>
        <w:ind w:firstLine="426"/>
      </w:pPr>
      <w:r w:rsidRPr="007D0040">
        <w:rPr>
          <w:noProof/>
        </w:rPr>
        <w:drawing>
          <wp:inline distT="0" distB="0" distL="0" distR="0" wp14:anchorId="0729265D" wp14:editId="50B16160">
            <wp:extent cx="5486400" cy="3200400"/>
            <wp:effectExtent l="19050" t="0" r="19050" b="0"/>
            <wp:docPr id="4" name="Diagram 9"/>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p w14:paraId="6196A429" w14:textId="77777777" w:rsidR="0079248A" w:rsidRPr="003230E0" w:rsidRDefault="00D92F60" w:rsidP="003230E0">
      <w:pPr>
        <w:pStyle w:val="Kpalrs"/>
      </w:pPr>
      <w:fldSimple w:instr=" SEQ Ábra \* ARABIC ">
        <w:r w:rsidR="00F645D6">
          <w:rPr>
            <w:noProof/>
          </w:rPr>
          <w:t>9</w:t>
        </w:r>
      </w:fldSimple>
      <w:r w:rsidR="003230E0" w:rsidRPr="003230E0">
        <w:t>. ábra –</w:t>
      </w:r>
      <w:r w:rsidR="007D0040" w:rsidRPr="003230E0">
        <w:t xml:space="preserve"> </w:t>
      </w:r>
      <w:commentRangeStart w:id="184"/>
      <w:r w:rsidR="007D0040" w:rsidRPr="003230E0">
        <w:t>A programot véletlenszerűen készített, nagyban eltérő képeken</w:t>
      </w:r>
      <w:del w:id="185" w:author="VZ" w:date="2014-11-02T16:45:00Z">
        <w:r w:rsidR="007D0040" w:rsidRPr="003230E0" w:rsidDel="00FE1B6E">
          <w:delText>,</w:delText>
        </w:r>
      </w:del>
      <w:r w:rsidR="007D0040" w:rsidRPr="003230E0">
        <w:t xml:space="preserve"> és sorozaton is teszteltük. A diagram a </w:t>
      </w:r>
      <w:r w:rsidR="00614C53">
        <w:t>nem súlyozott</w:t>
      </w:r>
      <w:r w:rsidR="007D0040" w:rsidRPr="003230E0">
        <w:t xml:space="preserve"> értékekkel való számítás eredményét ábrázolja.</w:t>
      </w:r>
      <w:commentRangeEnd w:id="184"/>
      <w:r w:rsidR="001A1C31">
        <w:rPr>
          <w:rStyle w:val="Jegyzethivatkozs"/>
          <w:i w:val="0"/>
          <w:iCs w:val="0"/>
        </w:rPr>
        <w:commentReference w:id="184"/>
      </w:r>
    </w:p>
    <w:p w14:paraId="6B24A1B8" w14:textId="77777777" w:rsidR="002819FE" w:rsidRDefault="0079248A" w:rsidP="002819FE">
      <w:pPr>
        <w:keepNext/>
        <w:spacing w:before="120"/>
        <w:ind w:firstLine="426"/>
      </w:pPr>
      <w:r w:rsidRPr="0079248A">
        <w:rPr>
          <w:noProof/>
        </w:rPr>
        <w:lastRenderedPageBreak/>
        <w:drawing>
          <wp:inline distT="0" distB="0" distL="0" distR="0" wp14:anchorId="3FF1846E" wp14:editId="2F7240A9">
            <wp:extent cx="5486400" cy="3200400"/>
            <wp:effectExtent l="0" t="0" r="0" b="0"/>
            <wp:docPr id="11" name="Diagram 1"/>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p>
    <w:p w14:paraId="775CEE1A" w14:textId="77777777" w:rsidR="0079248A" w:rsidRDefault="00D92F60" w:rsidP="002819FE">
      <w:pPr>
        <w:pStyle w:val="Kpalrs"/>
      </w:pPr>
      <w:fldSimple w:instr=" SEQ Ábra \* ARABIC ">
        <w:r w:rsidR="00F645D6">
          <w:rPr>
            <w:noProof/>
          </w:rPr>
          <w:t>10</w:t>
        </w:r>
      </w:fldSimple>
      <w:r w:rsidR="00055D67">
        <w:rPr>
          <w:noProof/>
        </w:rPr>
        <w:t>. ábra</w:t>
      </w:r>
      <w:r w:rsidR="002819FE">
        <w:t xml:space="preserve"> - </w:t>
      </w:r>
      <w:commentRangeStart w:id="186"/>
      <w:r w:rsidR="002819FE">
        <w:t xml:space="preserve">A program a nagy mennyiségű tesztképnek köszönhetően sokat fejlődött az </w:t>
      </w:r>
      <w:r w:rsidR="0069758B">
        <w:t>első működő verzió óta</w:t>
      </w:r>
      <w:r w:rsidR="002819FE">
        <w:t>. Az ábra ezt a fe</w:t>
      </w:r>
      <w:r w:rsidR="00E52A8B">
        <w:t>jlődést szemlélteti az új sorozaton</w:t>
      </w:r>
      <w:r w:rsidR="002819FE">
        <w:t xml:space="preserve"> végzett tesztek alapján, a program első verziójából kiindulva a jelenlegiig.</w:t>
      </w:r>
      <w:r w:rsidR="00A42FCB">
        <w:t xml:space="preserve"> Az értékeket súlyozva állapítottuk meg.</w:t>
      </w:r>
      <w:commentRangeEnd w:id="186"/>
      <w:r w:rsidR="00FE1B6E">
        <w:rPr>
          <w:rStyle w:val="Jegyzethivatkozs"/>
          <w:i w:val="0"/>
          <w:iCs w:val="0"/>
        </w:rPr>
        <w:commentReference w:id="186"/>
      </w:r>
    </w:p>
    <w:tbl>
      <w:tblPr>
        <w:tblStyle w:val="Rcsostblzat"/>
        <w:tblW w:w="0" w:type="auto"/>
        <w:tblLook w:val="04A0" w:firstRow="1" w:lastRow="0" w:firstColumn="1" w:lastColumn="0" w:noHBand="0" w:noVBand="1"/>
      </w:tblPr>
      <w:tblGrid>
        <w:gridCol w:w="3096"/>
        <w:gridCol w:w="3096"/>
        <w:gridCol w:w="3096"/>
      </w:tblGrid>
      <w:tr w:rsidR="000873BB" w14:paraId="66852CA2" w14:textId="77777777" w:rsidTr="000873BB">
        <w:tc>
          <w:tcPr>
            <w:tcW w:w="3096" w:type="dxa"/>
          </w:tcPr>
          <w:p w14:paraId="432748C4" w14:textId="77777777" w:rsidR="000873BB" w:rsidRDefault="000873BB" w:rsidP="005C2DAD">
            <w:pPr>
              <w:ind w:firstLine="0"/>
            </w:pPr>
          </w:p>
        </w:tc>
        <w:tc>
          <w:tcPr>
            <w:tcW w:w="3096" w:type="dxa"/>
          </w:tcPr>
          <w:p w14:paraId="551F61A4" w14:textId="77777777" w:rsidR="000873BB" w:rsidRDefault="000873BB" w:rsidP="005C2DAD">
            <w:pPr>
              <w:ind w:firstLine="0"/>
            </w:pPr>
            <w:r>
              <w:t>Képen megadott</w:t>
            </w:r>
            <w:r w:rsidR="000B2116">
              <w:t xml:space="preserve"> borultság</w:t>
            </w:r>
            <w:r>
              <w:t xml:space="preserve"> érték helyes</w:t>
            </w:r>
          </w:p>
        </w:tc>
        <w:tc>
          <w:tcPr>
            <w:tcW w:w="3096" w:type="dxa"/>
          </w:tcPr>
          <w:p w14:paraId="2FF1B3A2" w14:textId="77777777" w:rsidR="000873BB" w:rsidRDefault="000873BB" w:rsidP="005C2DAD">
            <w:pPr>
              <w:ind w:firstLine="0"/>
            </w:pPr>
            <w:r>
              <w:t>Képen megadott</w:t>
            </w:r>
            <w:r w:rsidR="000B2116">
              <w:t xml:space="preserve"> borultság</w:t>
            </w:r>
            <w:r>
              <w:t xml:space="preserve"> érték helytelen</w:t>
            </w:r>
          </w:p>
        </w:tc>
      </w:tr>
      <w:tr w:rsidR="000873BB" w14:paraId="0219738F" w14:textId="77777777" w:rsidTr="000873BB">
        <w:tc>
          <w:tcPr>
            <w:tcW w:w="3096" w:type="dxa"/>
          </w:tcPr>
          <w:p w14:paraId="1E0E3A71" w14:textId="77777777" w:rsidR="000873BB" w:rsidRDefault="000873BB" w:rsidP="005C2DAD">
            <w:pPr>
              <w:ind w:firstLine="0"/>
            </w:pPr>
            <w:r>
              <w:t>Borultság érték helyes</w:t>
            </w:r>
          </w:p>
        </w:tc>
        <w:tc>
          <w:tcPr>
            <w:tcW w:w="3096" w:type="dxa"/>
          </w:tcPr>
          <w:p w14:paraId="22E4B0A2" w14:textId="77777777" w:rsidR="000873BB" w:rsidRDefault="000873BB" w:rsidP="005C2DAD">
            <w:pPr>
              <w:ind w:firstLine="0"/>
            </w:pPr>
            <w:r>
              <w:t>471</w:t>
            </w:r>
          </w:p>
        </w:tc>
        <w:tc>
          <w:tcPr>
            <w:tcW w:w="3096" w:type="dxa"/>
          </w:tcPr>
          <w:p w14:paraId="3A58F771" w14:textId="77777777" w:rsidR="000873BB" w:rsidRDefault="000873BB" w:rsidP="005C2DAD">
            <w:pPr>
              <w:ind w:firstLine="0"/>
            </w:pPr>
            <w:r>
              <w:t>0</w:t>
            </w:r>
          </w:p>
        </w:tc>
      </w:tr>
      <w:tr w:rsidR="000873BB" w14:paraId="4834C9B2" w14:textId="77777777" w:rsidTr="000873BB">
        <w:tc>
          <w:tcPr>
            <w:tcW w:w="3096" w:type="dxa"/>
          </w:tcPr>
          <w:p w14:paraId="2572EFB2" w14:textId="77777777" w:rsidR="000873BB" w:rsidRDefault="000873BB" w:rsidP="005C2DAD">
            <w:pPr>
              <w:ind w:firstLine="0"/>
            </w:pPr>
            <w:r>
              <w:t>Borultság érték helytelen</w:t>
            </w:r>
          </w:p>
        </w:tc>
        <w:tc>
          <w:tcPr>
            <w:tcW w:w="3096" w:type="dxa"/>
          </w:tcPr>
          <w:p w14:paraId="456242BA" w14:textId="77777777" w:rsidR="000873BB" w:rsidRDefault="000873BB" w:rsidP="005C2DAD">
            <w:pPr>
              <w:ind w:firstLine="0"/>
            </w:pPr>
            <w:r>
              <w:t>20</w:t>
            </w:r>
          </w:p>
        </w:tc>
        <w:tc>
          <w:tcPr>
            <w:tcW w:w="3096" w:type="dxa"/>
          </w:tcPr>
          <w:p w14:paraId="65A6B9DA" w14:textId="77777777" w:rsidR="000873BB" w:rsidRDefault="000873BB" w:rsidP="005C2DAD">
            <w:pPr>
              <w:keepNext/>
              <w:ind w:firstLine="0"/>
            </w:pPr>
            <w:r>
              <w:t>0</w:t>
            </w:r>
          </w:p>
        </w:tc>
      </w:tr>
    </w:tbl>
    <w:p w14:paraId="2C2A81EA" w14:textId="77777777" w:rsidR="0094134C" w:rsidRDefault="00D92F60" w:rsidP="005C2DAD">
      <w:pPr>
        <w:pStyle w:val="Kpalrs"/>
      </w:pPr>
      <w:fldSimple w:instr=" SEQ Táblázat \* ARABIC ">
        <w:r w:rsidR="00F645D6">
          <w:rPr>
            <w:noProof/>
          </w:rPr>
          <w:t>3</w:t>
        </w:r>
      </w:fldSimple>
      <w:r w:rsidR="00055D67">
        <w:rPr>
          <w:noProof/>
        </w:rPr>
        <w:t>. táblázat</w:t>
      </w:r>
      <w:r w:rsidR="005C2DAD">
        <w:t xml:space="preserve"> - A mérések eredménye borultság tekintetében, fals pozitív és fals negatív (jobb oldali oszlop) értékeket is figyelembe véve</w:t>
      </w:r>
      <w:r w:rsidR="00C01F39">
        <w:t>,</w:t>
      </w:r>
      <w:r w:rsidR="007C09F3" w:rsidRPr="007C09F3">
        <w:t xml:space="preserve"> </w:t>
      </w:r>
      <w:r w:rsidR="007C09F3">
        <w:t>sorozaton és különálló képeken együtt tesztelve</w:t>
      </w:r>
    </w:p>
    <w:tbl>
      <w:tblPr>
        <w:tblStyle w:val="Rcsostblzat"/>
        <w:tblW w:w="0" w:type="auto"/>
        <w:tblLook w:val="04A0" w:firstRow="1" w:lastRow="0" w:firstColumn="1" w:lastColumn="0" w:noHBand="0" w:noVBand="1"/>
      </w:tblPr>
      <w:tblGrid>
        <w:gridCol w:w="3096"/>
        <w:gridCol w:w="3096"/>
        <w:gridCol w:w="3096"/>
      </w:tblGrid>
      <w:tr w:rsidR="000873BB" w14:paraId="45684AA7" w14:textId="77777777" w:rsidTr="000873BB">
        <w:tc>
          <w:tcPr>
            <w:tcW w:w="3096" w:type="dxa"/>
          </w:tcPr>
          <w:p w14:paraId="75C6B616" w14:textId="77777777" w:rsidR="000873BB" w:rsidRDefault="000873BB" w:rsidP="000873BB">
            <w:pPr>
              <w:ind w:firstLine="0"/>
            </w:pPr>
          </w:p>
        </w:tc>
        <w:tc>
          <w:tcPr>
            <w:tcW w:w="3096" w:type="dxa"/>
          </w:tcPr>
          <w:p w14:paraId="63446027" w14:textId="77777777" w:rsidR="000873BB" w:rsidRDefault="000873BB" w:rsidP="001A1C31">
            <w:pPr>
              <w:ind w:firstLine="0"/>
            </w:pPr>
            <w:r>
              <w:t>Képen megadott típus</w:t>
            </w:r>
            <w:del w:id="187" w:author="VZ" w:date="2014-11-02T16:59:00Z">
              <w:r w:rsidDel="001A1C31">
                <w:delText xml:space="preserve"> </w:delText>
              </w:r>
            </w:del>
            <w:r>
              <w:t>érték helyes</w:t>
            </w:r>
          </w:p>
        </w:tc>
        <w:tc>
          <w:tcPr>
            <w:tcW w:w="3096" w:type="dxa"/>
          </w:tcPr>
          <w:p w14:paraId="5129A33D" w14:textId="77777777" w:rsidR="000873BB" w:rsidRDefault="000873BB" w:rsidP="001A1C31">
            <w:pPr>
              <w:ind w:firstLine="0"/>
            </w:pPr>
            <w:r>
              <w:t>Képen megadott típus</w:t>
            </w:r>
            <w:del w:id="188" w:author="VZ" w:date="2014-11-02T16:59:00Z">
              <w:r w:rsidDel="001A1C31">
                <w:delText xml:space="preserve"> </w:delText>
              </w:r>
            </w:del>
            <w:r>
              <w:t>érték helytelen</w:t>
            </w:r>
          </w:p>
        </w:tc>
      </w:tr>
      <w:tr w:rsidR="000873BB" w14:paraId="534DB556" w14:textId="77777777" w:rsidTr="000873BB">
        <w:tc>
          <w:tcPr>
            <w:tcW w:w="3096" w:type="dxa"/>
          </w:tcPr>
          <w:p w14:paraId="4D04CD4C" w14:textId="77777777" w:rsidR="000873BB" w:rsidRDefault="000873BB" w:rsidP="000873BB">
            <w:pPr>
              <w:ind w:firstLine="0"/>
            </w:pPr>
            <w:r>
              <w:t>Mért típus helyes</w:t>
            </w:r>
          </w:p>
        </w:tc>
        <w:tc>
          <w:tcPr>
            <w:tcW w:w="3096" w:type="dxa"/>
          </w:tcPr>
          <w:p w14:paraId="4C44B446" w14:textId="77777777" w:rsidR="000873BB" w:rsidRDefault="000873BB" w:rsidP="000873BB">
            <w:pPr>
              <w:ind w:firstLine="0"/>
            </w:pPr>
            <w:r>
              <w:t>394</w:t>
            </w:r>
          </w:p>
        </w:tc>
        <w:tc>
          <w:tcPr>
            <w:tcW w:w="3096" w:type="dxa"/>
          </w:tcPr>
          <w:p w14:paraId="02C4CF34" w14:textId="77777777" w:rsidR="000873BB" w:rsidRDefault="000873BB" w:rsidP="000873BB">
            <w:pPr>
              <w:ind w:firstLine="0"/>
            </w:pPr>
            <w:r>
              <w:t>1</w:t>
            </w:r>
          </w:p>
        </w:tc>
      </w:tr>
      <w:tr w:rsidR="000873BB" w14:paraId="2D9C816F" w14:textId="77777777" w:rsidTr="000873BB">
        <w:tc>
          <w:tcPr>
            <w:tcW w:w="3096" w:type="dxa"/>
          </w:tcPr>
          <w:p w14:paraId="67328DF7" w14:textId="77777777" w:rsidR="000873BB" w:rsidRDefault="000873BB" w:rsidP="000873BB">
            <w:pPr>
              <w:ind w:firstLine="0"/>
            </w:pPr>
            <w:r>
              <w:t>Mért típus helytelen</w:t>
            </w:r>
          </w:p>
        </w:tc>
        <w:tc>
          <w:tcPr>
            <w:tcW w:w="3096" w:type="dxa"/>
          </w:tcPr>
          <w:p w14:paraId="197D38E4" w14:textId="77777777" w:rsidR="000873BB" w:rsidRDefault="000873BB" w:rsidP="000873BB">
            <w:pPr>
              <w:ind w:firstLine="0"/>
            </w:pPr>
            <w:r>
              <w:t>89</w:t>
            </w:r>
          </w:p>
        </w:tc>
        <w:tc>
          <w:tcPr>
            <w:tcW w:w="3096" w:type="dxa"/>
          </w:tcPr>
          <w:p w14:paraId="73FC357A" w14:textId="77777777" w:rsidR="000873BB" w:rsidRDefault="000873BB" w:rsidP="005C2DAD">
            <w:pPr>
              <w:keepNext/>
              <w:ind w:firstLine="0"/>
            </w:pPr>
            <w:r>
              <w:t>7</w:t>
            </w:r>
          </w:p>
        </w:tc>
      </w:tr>
    </w:tbl>
    <w:p w14:paraId="681E3964" w14:textId="77777777" w:rsidR="005C2DAD" w:rsidRDefault="00D92F60" w:rsidP="005C2DAD">
      <w:pPr>
        <w:pStyle w:val="Kpalrs"/>
      </w:pPr>
      <w:fldSimple w:instr=" SEQ Táblázat \* ARABIC ">
        <w:r w:rsidR="00F645D6">
          <w:rPr>
            <w:noProof/>
          </w:rPr>
          <w:t>4</w:t>
        </w:r>
      </w:fldSimple>
      <w:r w:rsidR="00055D67">
        <w:rPr>
          <w:noProof/>
        </w:rPr>
        <w:t>. táblázat</w:t>
      </w:r>
      <w:r w:rsidR="005C2DAD">
        <w:t xml:space="preserve"> - A mérések eredménye felhő típus tekintetében, fals pozitív és fals negatív (jobb oldali oszlop) értékeket is figyelembe véve</w:t>
      </w:r>
      <w:r w:rsidR="00C01F39">
        <w:t xml:space="preserve">, </w:t>
      </w:r>
      <w:r w:rsidR="007C09F3">
        <w:t>sorozaton és különálló képeken együtt</w:t>
      </w:r>
      <w:r w:rsidR="00C01F39">
        <w:t xml:space="preserve"> tesztelve</w:t>
      </w:r>
    </w:p>
    <w:p w14:paraId="6A8CA8C3" w14:textId="77777777" w:rsidR="00AA5240" w:rsidRPr="00B9656C" w:rsidRDefault="00AA5240" w:rsidP="00B9656C">
      <w:pPr>
        <w:pStyle w:val="Kpalrs"/>
        <w:spacing w:before="120"/>
        <w:rPr>
          <w:noProof/>
          <w:color w:val="000000" w:themeColor="text1"/>
          <w:szCs w:val="20"/>
        </w:rPr>
      </w:pPr>
      <w:r w:rsidRPr="00E05D93">
        <w:br w:type="page"/>
      </w:r>
    </w:p>
    <w:p w14:paraId="31332F36" w14:textId="77777777" w:rsidR="008F381F" w:rsidRPr="00E05D93" w:rsidRDefault="00EF155A" w:rsidP="00EF155A">
      <w:pPr>
        <w:pStyle w:val="Cmsor1"/>
      </w:pPr>
      <w:bookmarkStart w:id="189" w:name="_Toc385287719"/>
      <w:bookmarkStart w:id="190" w:name="_Toc385409424"/>
      <w:bookmarkEnd w:id="5"/>
      <w:r>
        <w:lastRenderedPageBreak/>
        <w:t>3</w:t>
      </w:r>
      <w:r w:rsidR="008F381F" w:rsidRPr="00E05D93">
        <w:t>. Magassági szélirány meghatározása</w:t>
      </w:r>
      <w:bookmarkEnd w:id="189"/>
      <w:bookmarkEnd w:id="190"/>
    </w:p>
    <w:p w14:paraId="13A6F373" w14:textId="77777777" w:rsidR="008F381F" w:rsidRDefault="00EF155A" w:rsidP="00EF155A">
      <w:pPr>
        <w:pStyle w:val="Cmsor2"/>
      </w:pPr>
      <w:bookmarkStart w:id="191" w:name="_Toc385287720"/>
      <w:bookmarkStart w:id="192" w:name="_Toc385409425"/>
      <w:r>
        <w:t>3</w:t>
      </w:r>
      <w:r w:rsidR="008F381F" w:rsidRPr="00E05D93">
        <w:t>.1. Cél meghatározása</w:t>
      </w:r>
      <w:bookmarkEnd w:id="191"/>
      <w:bookmarkEnd w:id="192"/>
    </w:p>
    <w:p w14:paraId="06D64B89" w14:textId="77777777" w:rsidR="008F381F" w:rsidRPr="00DB14ED" w:rsidRDefault="008F381F" w:rsidP="0049423C">
      <w:pPr>
        <w:spacing w:before="120"/>
        <w:ind w:firstLine="426"/>
      </w:pPr>
      <w:r w:rsidRPr="007A51C3">
        <w:t>Az OMSZ szeretné, ha felhőtípusok meghatározása után a felhők mozgásának az irányát is meg</w:t>
      </w:r>
      <w:ins w:id="193" w:author="VZ" w:date="2014-11-02T17:10:00Z">
        <w:r w:rsidR="00AE1E7E">
          <w:t xml:space="preserve"> </w:t>
        </w:r>
      </w:ins>
      <w:r w:rsidRPr="007A51C3">
        <w:t>tudnánk határozni</w:t>
      </w:r>
      <w:r w:rsidR="00712842">
        <w:t>.</w:t>
      </w:r>
      <w:r w:rsidRPr="007A51C3">
        <w:t xml:space="preserve"> </w:t>
      </w:r>
      <w:r w:rsidR="00712842">
        <w:t>A</w:t>
      </w:r>
      <w:r w:rsidRPr="007A51C3">
        <w:t xml:space="preserve"> rendszerünk következő mérföldköve</w:t>
      </w:r>
      <w:r w:rsidR="00712842">
        <w:t xml:space="preserve"> tehát így</w:t>
      </w:r>
      <w:r w:rsidRPr="007A51C3">
        <w:t xml:space="preserve"> nem más, mint az objektumok követése és mozgásainak meghatározása. A kinyert adatokból szeretnénk megbecsülni, hogy az adott </w:t>
      </w:r>
      <w:r w:rsidR="00712842">
        <w:t>időpillanatban</w:t>
      </w:r>
      <w:r w:rsidRPr="007A51C3">
        <w:t xml:space="preserve"> az </w:t>
      </w:r>
      <w:r w:rsidR="00712842">
        <w:t>idő</w:t>
      </w:r>
      <w:r w:rsidRPr="007A51C3">
        <w:t xml:space="preserve"> szélcsendesnek mondható-e vagy sem</w:t>
      </w:r>
      <w:r w:rsidR="00712842">
        <w:t>.</w:t>
      </w:r>
      <w:r w:rsidRPr="007A51C3">
        <w:t xml:space="preserve"> </w:t>
      </w:r>
      <w:r w:rsidR="00712842">
        <w:t>H</w:t>
      </w:r>
      <w:r w:rsidRPr="007A51C3">
        <w:t>a nem</w:t>
      </w:r>
      <w:r w:rsidR="00712842">
        <w:t>,</w:t>
      </w:r>
      <w:r w:rsidRPr="007A51C3">
        <w:t xml:space="preserve"> akkor </w:t>
      </w:r>
      <w:r w:rsidR="00712842">
        <w:t>meg kell tudnunk határozni a magassági szél irányát</w:t>
      </w:r>
      <w:r w:rsidRPr="007A51C3">
        <w:t>. A felhők mozgásának nyomon követése több mint egy egyszerű objektum</w:t>
      </w:r>
      <w:del w:id="194" w:author="VZ" w:date="2014-11-02T17:11:00Z">
        <w:r w:rsidRPr="007A51C3" w:rsidDel="00AE1E7E">
          <w:delText xml:space="preserve"> </w:delText>
        </w:r>
      </w:del>
      <w:r w:rsidRPr="007A51C3">
        <w:t>követés,</w:t>
      </w:r>
      <w:r w:rsidR="00712842">
        <w:t xml:space="preserve"> ugyanis</w:t>
      </w:r>
      <w:r w:rsidRPr="007A51C3">
        <w:t xml:space="preserve"> az általunk vizsgált objektumok</w:t>
      </w:r>
      <w:r w:rsidR="00712842">
        <w:t xml:space="preserve"> nem merev testek, </w:t>
      </w:r>
      <w:del w:id="195" w:author="VZ" w:date="2014-11-02T17:11:00Z">
        <w:r w:rsidR="00712842" w:rsidDel="00AE1E7E">
          <w:delText xml:space="preserve">mivel </w:delText>
        </w:r>
      </w:del>
      <w:ins w:id="196" w:author="VZ" w:date="2014-11-02T17:11:00Z">
        <w:r w:rsidR="00AE1E7E">
          <w:t xml:space="preserve">valamint </w:t>
        </w:r>
      </w:ins>
      <w:r w:rsidR="00712842">
        <w:t>a 3D</w:t>
      </w:r>
      <w:r w:rsidRPr="007A51C3">
        <w:t>-s környeze</w:t>
      </w:r>
      <w:r w:rsidR="00712842">
        <w:t>tről 2D-s leképzést kapunk</w:t>
      </w:r>
      <w:r w:rsidR="00E65E24">
        <w:t>, mely</w:t>
      </w:r>
      <w:r w:rsidRPr="007A51C3">
        <w:t xml:space="preserve"> információ</w:t>
      </w:r>
      <w:del w:id="197" w:author="VZ" w:date="2014-11-02T17:11:00Z">
        <w:r w:rsidRPr="007A51C3" w:rsidDel="00AE1E7E">
          <w:delText xml:space="preserve"> </w:delText>
        </w:r>
      </w:del>
      <w:r w:rsidRPr="007A51C3">
        <w:t>vesztéshez vezet</w:t>
      </w:r>
      <w:r w:rsidR="00E65E24">
        <w:t>. E</w:t>
      </w:r>
      <w:r w:rsidRPr="007A51C3">
        <w:t>lmondható, h</w:t>
      </w:r>
      <w:r w:rsidR="00712842">
        <w:t>ogy a felhők területe, kerülete,</w:t>
      </w:r>
      <w:r w:rsidRPr="007A51C3">
        <w:t xml:space="preserve"> formája és még a mozgása sem biztos számunkra, ezért a probléma igen komplexnek mondható, arról nem is szólva, hogy a felhő elmozdulása nem </w:t>
      </w:r>
      <w:r w:rsidR="00E65E24">
        <w:t xml:space="preserve">garantálható, hogy </w:t>
      </w:r>
      <w:r w:rsidRPr="007A51C3">
        <w:t>lineáris</w:t>
      </w:r>
      <w:r w:rsidR="00E65E24">
        <w:t xml:space="preserve"> lesz</w:t>
      </w:r>
      <w:r w:rsidRPr="007A51C3">
        <w:t>.</w:t>
      </w:r>
      <w:r w:rsidR="00E65E24">
        <w:t xml:space="preserve"> </w:t>
      </w:r>
      <w:del w:id="198" w:author="VZ" w:date="2014-11-02T17:12:00Z">
        <w:r w:rsidR="00E65E24" w:rsidDel="00AE1E7E">
          <w:delText xml:space="preserve">Szerencsénkre </w:delText>
        </w:r>
      </w:del>
      <w:ins w:id="199" w:author="VZ" w:date="2014-11-02T17:12:00Z">
        <w:r w:rsidR="00AE1E7E">
          <w:t xml:space="preserve">A korábbiaktól eltérően </w:t>
        </w:r>
      </w:ins>
      <w:r w:rsidR="00E65E24">
        <w:t>sikerült az OMSZ észlelőivel megegyezésre jutni abban, hogy számunkra 3 képből álló sorozatképeket is készítenek 10 percenként, így ilyen időközönként megfelelő pontosságú információt szolgáltathatunk.</w:t>
      </w:r>
      <w:r w:rsidRPr="007A51C3">
        <w:t xml:space="preserve"> Először is feltételezzük, hogy a 3 db elkészült képen az</w:t>
      </w:r>
      <w:r w:rsidR="00E65E24">
        <w:t xml:space="preserve"> ~ 5 mp</w:t>
      </w:r>
      <w:r w:rsidRPr="007A51C3">
        <w:t xml:space="preserve">-es késleltetések alatt a felhők mozgásának iránya és sebessége </w:t>
      </w:r>
      <w:commentRangeStart w:id="200"/>
      <w:r w:rsidRPr="007A51C3">
        <w:t>lineárisnak</w:t>
      </w:r>
      <w:commentRangeEnd w:id="200"/>
      <w:r w:rsidR="00AE1E7E">
        <w:rPr>
          <w:rStyle w:val="Jegyzethivatkozs"/>
        </w:rPr>
        <w:commentReference w:id="200"/>
      </w:r>
      <w:r w:rsidRPr="007A51C3">
        <w:t xml:space="preserve"> mondható és a felhő homogenitása nem</w:t>
      </w:r>
      <w:r w:rsidR="00E65E24">
        <w:t>,</w:t>
      </w:r>
      <w:r w:rsidRPr="007A51C3">
        <w:t xml:space="preserve"> vagy csak minimális mértékben változik. Másodsorban a szél irányának meghatározása leginkább </w:t>
      </w:r>
      <w:del w:id="201" w:author="VZ" w:date="2014-11-02T17:15:00Z">
        <w:r w:rsidRPr="007A51C3" w:rsidDel="00AE1E7E">
          <w:delText>aszerint</w:delText>
        </w:r>
      </w:del>
      <w:ins w:id="202" w:author="VZ" w:date="2014-11-02T17:15:00Z">
        <w:r w:rsidR="00AE1E7E" w:rsidRPr="007A51C3">
          <w:t>a szerint</w:t>
        </w:r>
      </w:ins>
      <w:r w:rsidR="0049423C">
        <w:t xml:space="preserve"> a felhő szerint</w:t>
      </w:r>
      <w:r w:rsidRPr="007A51C3">
        <w:t xml:space="preserve"> történik, amelyik elmozdulása a legtöbb információt tartalmazza számunkra</w:t>
      </w:r>
      <w:ins w:id="203" w:author="VZ" w:date="2014-11-02T17:17:00Z">
        <w:r w:rsidR="00AE1E7E">
          <w:t>, és az elmozdulás során csak a képsíkkal párhuzamos összetevőt tudjuk meghatározni (</w:t>
        </w:r>
      </w:ins>
      <w:ins w:id="204" w:author="VZ" w:date="2014-11-02T17:18:00Z">
        <w:r w:rsidR="00AE1E7E">
          <w:t>látszólagos szélirány</w:t>
        </w:r>
      </w:ins>
      <w:ins w:id="205" w:author="VZ" w:date="2014-11-02T17:17:00Z">
        <w:r w:rsidR="00AE1E7E">
          <w:t>)</w:t>
        </w:r>
      </w:ins>
      <w:r w:rsidR="006552A1">
        <w:t>.</w:t>
      </w:r>
    </w:p>
    <w:p w14:paraId="661C888E" w14:textId="77777777" w:rsidR="008F381F" w:rsidRPr="00DB14ED" w:rsidRDefault="008F381F" w:rsidP="007A51C3">
      <w:pPr>
        <w:spacing w:before="120"/>
        <w:ind w:firstLine="426"/>
      </w:pPr>
      <w:r w:rsidRPr="007A51C3">
        <w:t xml:space="preserve">Az OMSZ </w:t>
      </w:r>
      <w:r w:rsidR="0049423C">
        <w:t>eddig két</w:t>
      </w:r>
      <w:r w:rsidRPr="007A51C3">
        <w:t xml:space="preserve"> sorozatfelvételt </w:t>
      </w:r>
      <w:r w:rsidR="006552A1">
        <w:t>készített</w:t>
      </w:r>
      <w:r w:rsidRPr="007A51C3">
        <w:t xml:space="preserve"> </w:t>
      </w:r>
      <w:r w:rsidR="006552A1">
        <w:t>nekünk</w:t>
      </w:r>
      <w:r w:rsidR="0049423C">
        <w:t>, így</w:t>
      </w:r>
      <w:r w:rsidRPr="007A51C3">
        <w:t xml:space="preserve"> ezeken a felvételeken kell megfelelő eredménnyel detektálnunk az elmozdulásokat. </w:t>
      </w:r>
      <w:r w:rsidR="0049423C">
        <w:t xml:space="preserve">Egyik sorozatban </w:t>
      </w:r>
      <w:r w:rsidRPr="007A51C3">
        <w:t>Cumulus</w:t>
      </w:r>
      <w:r w:rsidR="0049423C">
        <w:t xml:space="preserve"> típusú felhők láthatóak, melyek 800</w:t>
      </w:r>
      <w:ins w:id="206" w:author="VZ" w:date="2014-11-02T17:16:00Z">
        <w:r w:rsidR="00AE1E7E">
          <w:t>–</w:t>
        </w:r>
      </w:ins>
      <w:del w:id="207" w:author="VZ" w:date="2014-11-02T17:16:00Z">
        <w:r w:rsidR="0049423C" w:rsidDel="00AE1E7E">
          <w:delText>-</w:delText>
        </w:r>
      </w:del>
      <w:r w:rsidR="0049423C">
        <w:t xml:space="preserve">1000 </w:t>
      </w:r>
      <w:r w:rsidRPr="007A51C3">
        <w:t>m</w:t>
      </w:r>
      <w:r w:rsidR="0049423C">
        <w:t>éter</w:t>
      </w:r>
      <w:r w:rsidRPr="007A51C3">
        <w:t xml:space="preserve"> </w:t>
      </w:r>
      <w:r w:rsidR="0049423C">
        <w:t>magasságban helyezkednek el</w:t>
      </w:r>
      <w:r w:rsidRPr="007A51C3">
        <w:t xml:space="preserve">, míg a </w:t>
      </w:r>
      <w:r w:rsidR="0049423C">
        <w:t xml:space="preserve">másodikon </w:t>
      </w:r>
      <w:proofErr w:type="spellStart"/>
      <w:ins w:id="208" w:author="VZ" w:date="2014-11-02T17:16:00Z">
        <w:r w:rsidR="00AE1E7E">
          <w:t>S</w:t>
        </w:r>
      </w:ins>
      <w:del w:id="209" w:author="VZ" w:date="2014-11-02T17:16:00Z">
        <w:r w:rsidRPr="007A51C3" w:rsidDel="00AE1E7E">
          <w:delText>s</w:delText>
        </w:r>
      </w:del>
      <w:r w:rsidRPr="007A51C3">
        <w:t>tatocumulusok</w:t>
      </w:r>
      <w:proofErr w:type="spellEnd"/>
      <w:r w:rsidR="0049423C">
        <w:t>, melyek</w:t>
      </w:r>
      <w:r w:rsidRPr="007A51C3">
        <w:t xml:space="preserve"> kb. 1500</w:t>
      </w:r>
      <w:del w:id="210" w:author="VZ" w:date="2014-11-02T17:16:00Z">
        <w:r w:rsidRPr="007A51C3" w:rsidDel="00AE1E7E">
          <w:delText>-</w:delText>
        </w:r>
      </w:del>
      <w:ins w:id="211" w:author="VZ" w:date="2014-11-02T17:16:00Z">
        <w:r w:rsidR="00AE1E7E">
          <w:t>–</w:t>
        </w:r>
      </w:ins>
      <w:r w:rsidRPr="007A51C3">
        <w:t xml:space="preserve">1800 m </w:t>
      </w:r>
      <w:r w:rsidR="0049423C">
        <w:t>magasságban</w:t>
      </w:r>
      <w:r w:rsidRPr="007A51C3">
        <w:t xml:space="preserve"> </w:t>
      </w:r>
      <w:r w:rsidR="0049423C">
        <w:t>vannak. A</w:t>
      </w:r>
      <w:r w:rsidRPr="007A51C3">
        <w:t xml:space="preserve"> magassági szél mind a </w:t>
      </w:r>
      <w:ins w:id="212" w:author="VZ" w:date="2014-11-02T17:16:00Z">
        <w:r w:rsidR="00AE1E7E">
          <w:t>két</w:t>
        </w:r>
      </w:ins>
      <w:del w:id="213" w:author="VZ" w:date="2014-11-02T17:16:00Z">
        <w:r w:rsidRPr="007A51C3" w:rsidDel="00AE1E7E">
          <w:delText>2</w:delText>
        </w:r>
      </w:del>
      <w:r w:rsidRPr="007A51C3">
        <w:t xml:space="preserve"> szinten kb. 15</w:t>
      </w:r>
      <w:ins w:id="214" w:author="VZ" w:date="2014-11-02T17:16:00Z">
        <w:r w:rsidR="00AE1E7E">
          <w:t>–</w:t>
        </w:r>
      </w:ins>
      <w:del w:id="215" w:author="VZ" w:date="2014-11-02T17:16:00Z">
        <w:r w:rsidRPr="007A51C3" w:rsidDel="00AE1E7E">
          <w:delText>-</w:delText>
        </w:r>
      </w:del>
      <w:r w:rsidRPr="007A51C3">
        <w:t>16</w:t>
      </w:r>
      <w:del w:id="216" w:author="VZ" w:date="2014-11-02T17:16:00Z">
        <w:r w:rsidRPr="007A51C3" w:rsidDel="00AE1E7E">
          <w:delText>-</w:delText>
        </w:r>
      </w:del>
      <w:ins w:id="217" w:author="VZ" w:date="2014-11-02T17:16:00Z">
        <w:r w:rsidR="00AE1E7E">
          <w:t>–</w:t>
        </w:r>
      </w:ins>
      <w:r w:rsidRPr="007A51C3">
        <w:t>17 m/s, ám a sebesség meghatározása nem elvárás.</w:t>
      </w:r>
    </w:p>
    <w:p w14:paraId="6FAF9BDB" w14:textId="77777777" w:rsidR="00351AE7" w:rsidRPr="00DB14ED" w:rsidRDefault="00351AE7" w:rsidP="00351AE7">
      <w:pPr>
        <w:spacing w:before="120"/>
        <w:ind w:firstLine="426"/>
      </w:pPr>
    </w:p>
    <w:p w14:paraId="3EFB0C75" w14:textId="77777777" w:rsidR="00351AE7" w:rsidRDefault="00351AE7" w:rsidP="00351AE7">
      <w:pPr>
        <w:keepNext/>
        <w:spacing w:before="120"/>
        <w:jc w:val="center"/>
      </w:pPr>
      <w:r>
        <w:rPr>
          <w:noProof/>
        </w:rPr>
        <w:drawing>
          <wp:inline distT="0" distB="0" distL="0" distR="0" wp14:anchorId="4D275EEC" wp14:editId="7A71612B">
            <wp:extent cx="4724400" cy="1752600"/>
            <wp:effectExtent l="0" t="0" r="0" b="0"/>
            <wp:docPr id="13" name="Kép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724400" cy="1752600"/>
                    </a:xfrm>
                    <a:prstGeom prst="rect">
                      <a:avLst/>
                    </a:prstGeom>
                    <a:noFill/>
                    <a:ln>
                      <a:noFill/>
                    </a:ln>
                  </pic:spPr>
                </pic:pic>
              </a:graphicData>
            </a:graphic>
          </wp:inline>
        </w:drawing>
      </w:r>
    </w:p>
    <w:p w14:paraId="4019AD8F" w14:textId="77777777" w:rsidR="008F381F" w:rsidRPr="00351AE7" w:rsidRDefault="004842F3" w:rsidP="00351AE7">
      <w:pPr>
        <w:pStyle w:val="Kpalrs"/>
        <w:spacing w:before="120"/>
        <w:rPr>
          <w:noProof/>
          <w:color w:val="000000" w:themeColor="text1"/>
          <w:szCs w:val="20"/>
        </w:rPr>
      </w:pPr>
      <w:r w:rsidRPr="00750117">
        <w:rPr>
          <w:noProof/>
          <w:color w:val="000000" w:themeColor="text1"/>
          <w:szCs w:val="20"/>
        </w:rPr>
        <w:fldChar w:fldCharType="begin"/>
      </w:r>
      <w:r w:rsidR="00351AE7" w:rsidRPr="00750117">
        <w:rPr>
          <w:noProof/>
          <w:color w:val="000000" w:themeColor="text1"/>
          <w:szCs w:val="20"/>
        </w:rPr>
        <w:instrText xml:space="preserve"> SEQ ábra \* ARABIC </w:instrText>
      </w:r>
      <w:r w:rsidRPr="00750117">
        <w:rPr>
          <w:noProof/>
          <w:color w:val="000000" w:themeColor="text1"/>
          <w:szCs w:val="20"/>
        </w:rPr>
        <w:fldChar w:fldCharType="separate"/>
      </w:r>
      <w:r w:rsidR="00F645D6">
        <w:rPr>
          <w:noProof/>
          <w:color w:val="000000" w:themeColor="text1"/>
          <w:szCs w:val="20"/>
        </w:rPr>
        <w:t>11</w:t>
      </w:r>
      <w:r w:rsidRPr="00750117">
        <w:rPr>
          <w:noProof/>
          <w:color w:val="000000" w:themeColor="text1"/>
          <w:szCs w:val="20"/>
        </w:rPr>
        <w:fldChar w:fldCharType="end"/>
      </w:r>
      <w:r w:rsidR="00351AE7" w:rsidRPr="00750117">
        <w:rPr>
          <w:noProof/>
          <w:color w:val="000000" w:themeColor="text1"/>
          <w:szCs w:val="20"/>
        </w:rPr>
        <w:t xml:space="preserve">. ábra – Sarokpontok detektálása felhős képen előfeldolgozó algoritmus futtatása </w:t>
      </w:r>
      <w:r w:rsidR="00351AE7">
        <w:rPr>
          <w:noProof/>
          <w:color w:val="000000" w:themeColor="text1"/>
          <w:szCs w:val="20"/>
        </w:rPr>
        <w:t>előtt (balra) és után (jobbra).</w:t>
      </w:r>
    </w:p>
    <w:p w14:paraId="3424249C" w14:textId="77777777" w:rsidR="008F381F" w:rsidRDefault="00EF155A" w:rsidP="00EF155A">
      <w:pPr>
        <w:pStyle w:val="Cmsor2"/>
      </w:pPr>
      <w:bookmarkStart w:id="218" w:name="_Toc385287721"/>
      <w:bookmarkStart w:id="219" w:name="_Toc385409426"/>
      <w:r>
        <w:lastRenderedPageBreak/>
        <w:t>3</w:t>
      </w:r>
      <w:r w:rsidR="008F381F" w:rsidRPr="00E05D93">
        <w:t xml:space="preserve">.2. </w:t>
      </w:r>
      <w:r w:rsidR="008F381F" w:rsidRPr="00EF155A">
        <w:t>Előfeldolgozás</w:t>
      </w:r>
      <w:bookmarkEnd w:id="218"/>
      <w:bookmarkEnd w:id="219"/>
      <w:del w:id="220" w:author="VZ" w:date="2014-11-02T17:19:00Z">
        <w:r w:rsidR="008F381F" w:rsidDel="00AE1E7E">
          <w:delText xml:space="preserve"> </w:delText>
        </w:r>
      </w:del>
    </w:p>
    <w:p w14:paraId="699D5075" w14:textId="77777777" w:rsidR="008F381F" w:rsidRPr="00E05D93" w:rsidRDefault="00EF155A" w:rsidP="00EF155A">
      <w:pPr>
        <w:pStyle w:val="Cmsor3"/>
      </w:pPr>
      <w:bookmarkStart w:id="221" w:name="_Toc385287722"/>
      <w:bookmarkStart w:id="222" w:name="_Toc385409427"/>
      <w:r>
        <w:t>3</w:t>
      </w:r>
      <w:r w:rsidR="008F381F" w:rsidRPr="00E05D93">
        <w:t xml:space="preserve">.2.1. </w:t>
      </w:r>
      <w:r w:rsidR="008F381F">
        <w:t>Probléma meghatározása</w:t>
      </w:r>
      <w:bookmarkEnd w:id="221"/>
      <w:bookmarkEnd w:id="222"/>
    </w:p>
    <w:p w14:paraId="532485E6" w14:textId="77777777" w:rsidR="00BC474A" w:rsidRPr="00750117" w:rsidRDefault="008F381F" w:rsidP="00351AE7">
      <w:pPr>
        <w:spacing w:before="120"/>
        <w:ind w:firstLine="426"/>
        <w:rPr>
          <w:noProof/>
          <w:color w:val="000000" w:themeColor="text1"/>
          <w:szCs w:val="20"/>
        </w:rPr>
      </w:pPr>
      <w:r w:rsidRPr="007A51C3">
        <w:t>Ahhoz, hogy a felhők elmozdulásának az iránya megbecsülhető legyen</w:t>
      </w:r>
      <w:r w:rsidR="00883169">
        <w:t>,</w:t>
      </w:r>
      <w:r w:rsidRPr="007A51C3">
        <w:t xml:space="preserve"> a kapott képrészleteket meg kell feleltetnünk egymásnak, majd ezáltal kell a mozgás irányát detektálnunk.</w:t>
      </w:r>
      <w:r w:rsidR="00883169">
        <w:t xml:space="preserve"> Először meg szeretnénk határozni</w:t>
      </w:r>
      <w:r w:rsidRPr="007A51C3">
        <w:t xml:space="preserve"> a képen a </w:t>
      </w:r>
      <w:r w:rsidR="00883169">
        <w:t>felhők</w:t>
      </w:r>
      <w:r w:rsidR="006552A1">
        <w:t>et</w:t>
      </w:r>
      <w:r w:rsidRPr="007A51C3">
        <w:t xml:space="preserve">, így az elsődleges célunk, hogy az általunk kívánt objektumokon olyan jellemzőket keressünk, </w:t>
      </w:r>
      <w:r w:rsidR="00883169">
        <w:t>amelyeket</w:t>
      </w:r>
      <w:r w:rsidRPr="007A51C3">
        <w:t xml:space="preserve"> utána a következő képen meg tudunk találni</w:t>
      </w:r>
      <w:r w:rsidR="006552A1">
        <w:t>,</w:t>
      </w:r>
      <w:r w:rsidRPr="007A51C3">
        <w:t xml:space="preserve"> majd megfeleltetni </w:t>
      </w:r>
      <w:r w:rsidR="00883169">
        <w:t>egymásnak. E</w:t>
      </w:r>
      <w:r w:rsidRPr="007A51C3">
        <w:t xml:space="preserve">nnek alapján pedig az elmozdulás iránya is meghatározható lesz, amiből már tudunk következtetni a magaslati szélnek az </w:t>
      </w:r>
      <w:r w:rsidR="00883169">
        <w:t>irányára</w:t>
      </w:r>
      <w:r w:rsidRPr="007A51C3">
        <w:t xml:space="preserve"> is. A jellemző pontok megtalálására sarokpont detektort használunk, majd a pontok elmozdulását optikai áramlás segítségével fogjuk követni, így az összes pixel megfeleltetés helyett egy kisebb halmazt kell nyomon követnünk.</w:t>
      </w:r>
      <w:r w:rsidR="00292F27">
        <w:t xml:space="preserve"> </w:t>
      </w:r>
      <w:r w:rsidRPr="007A51C3">
        <w:t>A felhők mozgásának a detektálásához megbízható jellemzőket kell</w:t>
      </w:r>
      <w:r w:rsidR="006552A1">
        <w:t xml:space="preserve"> keresnünk, amiket majd követni</w:t>
      </w:r>
      <w:r w:rsidRPr="007A51C3">
        <w:t xml:space="preserve"> tudunk a képsorozaton</w:t>
      </w:r>
      <w:r w:rsidR="00AA6EA2">
        <w:t>. E</w:t>
      </w:r>
      <w:r w:rsidRPr="007A51C3">
        <w:t>zek a pontok tipikusan sarokpontok, amit a rákövetkező képeken próbálunk</w:t>
      </w:r>
      <w:r w:rsidR="00292F27">
        <w:t xml:space="preserve"> </w:t>
      </w:r>
      <w:r w:rsidR="002B6AB3">
        <w:t>összepárosítani</w:t>
      </w:r>
      <w:r w:rsidR="00292F27">
        <w:t xml:space="preserve"> </w:t>
      </w:r>
      <w:r w:rsidR="002B6AB3">
        <w:t>egymással</w:t>
      </w:r>
      <w:r w:rsidR="00292F27">
        <w:t>.</w:t>
      </w:r>
      <w:r w:rsidRPr="007A51C3">
        <w:t xml:space="preserve"> </w:t>
      </w:r>
    </w:p>
    <w:p w14:paraId="3B31A9E3" w14:textId="77777777" w:rsidR="008F381F" w:rsidRDefault="008F381F" w:rsidP="007A51C3">
      <w:pPr>
        <w:spacing w:before="120"/>
        <w:ind w:firstLine="426"/>
      </w:pPr>
      <w:r w:rsidRPr="007A51C3">
        <w:t xml:space="preserve">Az eredeti képeink </w:t>
      </w:r>
      <w:r w:rsidR="00AB2DF4">
        <w:t xml:space="preserve">11,8 </w:t>
      </w:r>
      <w:del w:id="223" w:author="VZ" w:date="2014-11-02T17:20:00Z">
        <w:r w:rsidR="00AB2DF4" w:rsidDel="00B1361B">
          <w:delText>MP-</w:delText>
        </w:r>
      </w:del>
      <w:ins w:id="224" w:author="VZ" w:date="2014-11-02T17:20:00Z">
        <w:r w:rsidR="00B1361B">
          <w:t>megapixel</w:t>
        </w:r>
      </w:ins>
      <w:r w:rsidR="00AB2DF4">
        <w:t>es</w:t>
      </w:r>
      <w:r w:rsidRPr="007A51C3">
        <w:t xml:space="preserve"> felbontásban érkeznek, ahol </w:t>
      </w:r>
      <w:del w:id="225" w:author="VZ" w:date="2014-11-02T17:20:00Z">
        <w:r w:rsidRPr="007A51C3" w:rsidDel="00B1361B">
          <w:delText> </w:delText>
        </w:r>
      </w:del>
      <w:r w:rsidRPr="007A51C3">
        <w:t xml:space="preserve">feldolgozási idő </w:t>
      </w:r>
      <w:r w:rsidR="00AB2DF4">
        <w:t>hosszadalmas lehet,</w:t>
      </w:r>
      <w:r w:rsidRPr="007A51C3">
        <w:t xml:space="preserve"> és zajokat is </w:t>
      </w:r>
      <w:r w:rsidR="00AB2DF4">
        <w:t>tartalmazhat,</w:t>
      </w:r>
      <w:r w:rsidRPr="007A51C3">
        <w:t xml:space="preserve"> így mielőtt bárminek is nekikezdenénk </w:t>
      </w:r>
      <w:r w:rsidR="00AB2DF4">
        <w:t>egy előfeldolgozási folyamatot kell végrehajtanunk</w:t>
      </w:r>
      <w:r w:rsidRPr="007A51C3">
        <w:t xml:space="preserve"> a képeinken.</w:t>
      </w:r>
      <w:r w:rsidRPr="00DB14ED">
        <w:t xml:space="preserve"> </w:t>
      </w:r>
      <w:r w:rsidRPr="007A51C3">
        <w:t>Ha ezt nem tennénk, akkor nem megfelelő helyeken detektálnánk sarkokat</w:t>
      </w:r>
      <w:r w:rsidR="00AB2DF4">
        <w:t>. M</w:t>
      </w:r>
      <w:r w:rsidRPr="007A51C3">
        <w:t xml:space="preserve">ivel a legtöbb pont a kék homogén környezeten </w:t>
      </w:r>
      <w:r w:rsidR="00AB2DF4">
        <w:t>helyezkedik</w:t>
      </w:r>
      <w:r w:rsidRPr="007A51C3">
        <w:t xml:space="preserve"> el</w:t>
      </w:r>
      <w:r w:rsidR="00AB2DF4">
        <w:t>,</w:t>
      </w:r>
      <w:r w:rsidRPr="007A51C3">
        <w:t xml:space="preserve"> nem lehet elkezdeni a megfelelő vizsgálatokat</w:t>
      </w:r>
      <w:r w:rsidR="00AB2DF4">
        <w:t>. Előfeldolgozás után</w:t>
      </w:r>
      <w:r w:rsidRPr="007A51C3">
        <w:t xml:space="preserve"> már sokkal jobb eredményt hozott számunkra</w:t>
      </w:r>
      <w:r w:rsidR="00AB2DF4">
        <w:t xml:space="preserve"> az algoritmus.</w:t>
      </w:r>
      <w:r w:rsidRPr="007A51C3">
        <w:t xml:space="preserve"> </w:t>
      </w:r>
      <w:r w:rsidR="006552A1" w:rsidRPr="006552A1">
        <w:t>Ilyen esetekben a jellemző pontjaink inkább a felhők széleinél helyezkednek el mintsem homogén környezetben, ugyanazon beállítások m</w:t>
      </w:r>
      <w:r w:rsidR="006552A1">
        <w:t>ellett</w:t>
      </w:r>
      <w:r w:rsidR="006552A1" w:rsidRPr="006552A1">
        <w:t xml:space="preserve"> (lásd 1</w:t>
      </w:r>
      <w:r w:rsidR="00357DA1">
        <w:t>1</w:t>
      </w:r>
      <w:r w:rsidR="006552A1" w:rsidRPr="006552A1">
        <w:t>. ábra)</w:t>
      </w:r>
      <w:r w:rsidR="006552A1">
        <w:t>.</w:t>
      </w:r>
    </w:p>
    <w:p w14:paraId="7B4F416D" w14:textId="77777777" w:rsidR="00B62B99" w:rsidRPr="00A83C64" w:rsidRDefault="00EF155A" w:rsidP="00EF155A">
      <w:pPr>
        <w:pStyle w:val="Cmsor3"/>
      </w:pPr>
      <w:bookmarkStart w:id="226" w:name="_Toc385287723"/>
      <w:bookmarkStart w:id="227" w:name="_Toc385409428"/>
      <w:r>
        <w:t>3</w:t>
      </w:r>
      <w:r w:rsidR="00B62B99" w:rsidRPr="00E05D93">
        <w:t>.2.</w:t>
      </w:r>
      <w:r w:rsidR="00B62B99">
        <w:t>2</w:t>
      </w:r>
      <w:r w:rsidR="00B62B99" w:rsidRPr="00E05D93">
        <w:t xml:space="preserve">. </w:t>
      </w:r>
      <w:r w:rsidR="00B62B99">
        <w:t>Gauss simítás</w:t>
      </w:r>
      <w:bookmarkEnd w:id="226"/>
      <w:bookmarkEnd w:id="227"/>
    </w:p>
    <w:p w14:paraId="2A8DFC3E" w14:textId="77777777" w:rsidR="001B2AB3" w:rsidRDefault="002B6AB3" w:rsidP="001B2AB3">
      <w:pPr>
        <w:spacing w:before="120"/>
        <w:ind w:firstLine="426"/>
      </w:pPr>
      <w:r>
        <w:t xml:space="preserve">Az eredeti képünk magas zajterheltsége miatt kaptunk pontatlan sarokpont detektálásokat. </w:t>
      </w:r>
      <w:r w:rsidRPr="002B6AB3">
        <w:t xml:space="preserve">Zajoknak nevezzük </w:t>
      </w:r>
      <w:r>
        <w:t>azokat, amelyek</w:t>
      </w:r>
      <w:r w:rsidRPr="002B6AB3">
        <w:t xml:space="preserve"> a képen egy oda nem illő, a környezetébe bele nem simuló intenzitású pixel</w:t>
      </w:r>
      <w:del w:id="228" w:author="VZ" w:date="2014-11-02T17:22:00Z">
        <w:r w:rsidRPr="002B6AB3" w:rsidDel="00B1361B">
          <w:delText>(</w:delText>
        </w:r>
      </w:del>
      <w:r w:rsidRPr="002B6AB3">
        <w:t>ek</w:t>
      </w:r>
      <w:del w:id="229" w:author="VZ" w:date="2014-11-02T17:22:00Z">
        <w:r w:rsidRPr="002B6AB3" w:rsidDel="00B1361B">
          <w:delText>)</w:delText>
        </w:r>
      </w:del>
      <w:r w:rsidRPr="002B6AB3">
        <w:t>.</w:t>
      </w:r>
      <w:r>
        <w:t xml:space="preserve"> </w:t>
      </w:r>
      <w:r w:rsidRPr="002B6AB3">
        <w:t xml:space="preserve">Megszűntetéséhez átlagolhatunk, ha a kép minden egyes </w:t>
      </w:r>
      <w:r w:rsidRPr="00B1361B">
        <w:rPr>
          <w:i/>
          <w:rPrChange w:id="230" w:author="VZ" w:date="2014-11-02T17:22:00Z">
            <w:rPr/>
          </w:rPrChange>
        </w:rPr>
        <w:t>p</w:t>
      </w:r>
      <w:r w:rsidRPr="002B6AB3">
        <w:t xml:space="preserve"> pixelének egy kis környezetében kiszámoljuk az átlagot</w:t>
      </w:r>
      <w:r>
        <w:t>,</w:t>
      </w:r>
      <w:r w:rsidRPr="002B6AB3">
        <w:t xml:space="preserve"> majd ezt az értéket kapja meg a </w:t>
      </w:r>
      <w:r w:rsidRPr="00B1361B">
        <w:rPr>
          <w:i/>
          <w:rPrChange w:id="231" w:author="VZ" w:date="2014-11-02T17:22:00Z">
            <w:rPr/>
          </w:rPrChange>
        </w:rPr>
        <w:t>p</w:t>
      </w:r>
      <w:r w:rsidRPr="002B6AB3">
        <w:t xml:space="preserve">. </w:t>
      </w:r>
      <w:commentRangeStart w:id="232"/>
      <w:r w:rsidRPr="002B6AB3">
        <w:t>Ennél a módszereknél tudnunk kell, hogy a zaj mértéke ugyan csökken</w:t>
      </w:r>
      <w:r>
        <w:t>,</w:t>
      </w:r>
      <w:r w:rsidRPr="002B6AB3">
        <w:t xml:space="preserve"> de nem garantált, hogy </w:t>
      </w:r>
      <w:r>
        <w:t>sikeresen megszűntettük a zajt</w:t>
      </w:r>
      <w:r w:rsidRPr="002B6AB3">
        <w:t>.</w:t>
      </w:r>
      <w:commentRangeEnd w:id="232"/>
      <w:r w:rsidR="00B1361B">
        <w:rPr>
          <w:rStyle w:val="Jegyzethivatkozs"/>
        </w:rPr>
        <w:commentReference w:id="232"/>
      </w:r>
      <w:r w:rsidRPr="002B6AB3">
        <w:t xml:space="preserve"> Átlagoló szűrő helyett </w:t>
      </w:r>
      <w:r>
        <w:t>medián</w:t>
      </w:r>
      <w:r w:rsidRPr="002B6AB3">
        <w:t xml:space="preserve"> szűréssel is </w:t>
      </w:r>
      <w:r>
        <w:t>próbálkozhatunk</w:t>
      </w:r>
      <w:r w:rsidRPr="002B6AB3">
        <w:t>,</w:t>
      </w:r>
      <w:r>
        <w:t xml:space="preserve"> azaz</w:t>
      </w:r>
      <w:r w:rsidRPr="002B6AB3">
        <w:t xml:space="preserve"> ha a kis környezetben a statisztikából ismert medián értéket helyettesítjük a </w:t>
      </w:r>
      <w:r w:rsidRPr="00B1361B">
        <w:rPr>
          <w:i/>
          <w:rPrChange w:id="233" w:author="VZ" w:date="2014-11-02T17:24:00Z">
            <w:rPr/>
          </w:rPrChange>
        </w:rPr>
        <w:t>p</w:t>
      </w:r>
      <w:r w:rsidRPr="002B6AB3">
        <w:t xml:space="preserve"> pixel helyére. </w:t>
      </w:r>
      <w:proofErr w:type="gramStart"/>
      <w:r w:rsidRPr="002B6AB3">
        <w:t xml:space="preserve">Ez a módszer </w:t>
      </w:r>
      <w:r>
        <w:t>sikeres lehet,</w:t>
      </w:r>
      <w:r w:rsidRPr="002B6AB3">
        <w:t xml:space="preserve"> ugyanis a medián nincs terhelve a zaj mértékével, </w:t>
      </w:r>
      <w:r>
        <w:t>viszont</w:t>
      </w:r>
      <w:r w:rsidRPr="002B6AB3">
        <w:t xml:space="preserve"> elmossa az éleinket.</w:t>
      </w:r>
      <w:proofErr w:type="gramEnd"/>
      <w:r w:rsidR="00F21B71">
        <w:t xml:space="preserve"> </w:t>
      </w:r>
      <w:r w:rsidR="004842F3">
        <w:fldChar w:fldCharType="begin" w:fldLock="1"/>
      </w:r>
      <w:r w:rsidR="00BA0FBB">
        <w:instrText>ADDIN CSL_CITATION { "citationItems" : [ { "id" : "ITEM-1", "itemData" : { "DOI" : "10.1109/78.80892", "ISSN" : "1053-587X", "abstract" : "The authors present an efficient, in-place algorithm for the batch\nprocessing of linear data arrays. These algorithms are efficient, easily\nscaled, and have no multiply operations. They are suitable as front-end\nfilters for a bank of quadrature mirror filters and for pyramid coding\nof images. In the latter application, the binomial filter was used as\nthe low-pass filter in pyramid coding of images and compared with the\nGaussian filter devised by P.J. Burt (Comput. Graph. Image Processing,\nvol.16, p.20-51, 1981). The binomial filter yielded a slightly larger\nsignal-to-noise ratio in every case tested. More significantly, for an (\n&lt;e1&gt;L&lt;/e1&gt;+1)&amp;amp;times;(&lt;e1&gt;L&lt;/e1&gt;+1) image array processed in\n(&lt;e1&gt;N&lt;/e1&gt;+1)&amp;amp;times;(&lt;e1&gt;N&lt;/e1&gt;+1) subblocks, the fast Burt algorithm\nrequires a total of 2(&lt;e1&gt;L&lt;/e1&gt;+1)&lt;sup&gt;2&lt;/sup&gt;&lt;e1&gt;N&lt;/e1&gt; adds and\n2(&lt;e1&gt;L&lt;/e1&gt;+1)&lt;sup&gt;2&lt;/sup&gt; (&lt;e1&gt;N&lt;/e1&gt;/2+1) multiplies. The binomial\nalgorithm requires 2&lt;e1&gt;L&lt;/e1&gt;&lt;sup&gt;2&lt;/sup&gt;&lt;e1&gt;N&lt;/e1&gt; adds and zero\nmultiplies", "author" : [ { "dropping-particle" : "", "family" : "Haddad", "given" : "R.A.", "non-dropping-particle" : "", "parse-names" : false, "suffix" : "" }, { "dropping-particle" : "", "family" : "Akansu", "given" : "A.N.", "non-dropping-particle" : "", "parse-names" : false, "suffix" : "" } ], "container-title" : "IEEE Transactions on Signal Processing", "id" : "ITEM-1", "issue" : "3", "issued" : { "date-parts" : [ [ "1991" ] ] }, "title" : "A class of fast Gaussian binomial filters for speech and image\nprocessing", "type" : "article-journal", "volume" : "39" }, "uris" : [ "http://www.mendeley.com/documents/?uuid=fd0d03bf-4066-4e15-a610-f33664f45792" ] } ], "mendeley" : { "previouslyFormattedCitation" : "[5]" }, "properties" : { "noteIndex" : 0 }, "schema" : "https://github.com/citation-style-language/schema/raw/master/csl-citation.json" }</w:instrText>
      </w:r>
      <w:r w:rsidR="004842F3">
        <w:fldChar w:fldCharType="separate"/>
      </w:r>
      <w:r w:rsidR="00F21B71" w:rsidRPr="00F21B71">
        <w:rPr>
          <w:noProof/>
        </w:rPr>
        <w:t>[5]</w:t>
      </w:r>
      <w:r w:rsidR="004842F3">
        <w:fldChar w:fldCharType="end"/>
      </w:r>
      <w:r w:rsidR="00514A76">
        <w:t xml:space="preserve"> </w:t>
      </w:r>
      <w:proofErr w:type="gramStart"/>
      <w:r w:rsidRPr="002B6AB3">
        <w:t xml:space="preserve">A következő simító módszer a Gauss szűrő, ahol a számításnál a </w:t>
      </w:r>
      <w:r w:rsidRPr="00B1361B">
        <w:rPr>
          <w:i/>
          <w:rPrChange w:id="234" w:author="VZ" w:date="2014-11-02T17:25:00Z">
            <w:rPr/>
          </w:rPrChange>
        </w:rPr>
        <w:t>p</w:t>
      </w:r>
      <w:r w:rsidRPr="002B6AB3">
        <w:t xml:space="preserve"> pixeltől való távolságot is figyelembe vesszük.</w:t>
      </w:r>
      <w:proofErr w:type="gramEnd"/>
      <w:r w:rsidR="007D52C9">
        <w:t xml:space="preserve"> </w:t>
      </w:r>
      <w:r w:rsidR="004842F3">
        <w:fldChar w:fldCharType="begin" w:fldLock="1"/>
      </w:r>
      <w:r w:rsidR="00BA0FBB">
        <w:instrText>ADDIN CSL_CITATION { "citationItems" : [ { "id" : "ITEM-1", "itemData" : { "author" : [ { "dropping-particle" : "", "family" : "Nixon", "given" : "M. S.", "non-dropping-particle" : "", "parse-names" : false, "suffix" : "" }, { "dropping-particle" : "", "family" : "Aguado", "given" : "A. S.", "non-dropping-particle" : "", "parse-names" : false, "suffix" : "" } ], "container-title" : "Academic Press", "id" : "ITEM-1", "issued" : { "date-parts" : [ [ "2008" ] ] }, "title" : "Feature Extraction and Image Processing", "type" : "article-journal" }, "uris" : [ "http://www.mendeley.com/documents/?uuid=e50a0dbc-fe7c-4ecc-96ac-cfbdfe37e03c" ] } ], "mendeley" : { "previouslyFormattedCitation" : "[6]" }, "properties" : { "noteIndex" : 0 }, "schema" : "https://github.com/citation-style-language/schema/raw/master/csl-citation.json" }</w:instrText>
      </w:r>
      <w:r w:rsidR="004842F3">
        <w:fldChar w:fldCharType="separate"/>
      </w:r>
      <w:r w:rsidR="007D52C9" w:rsidRPr="007D52C9">
        <w:rPr>
          <w:noProof/>
        </w:rPr>
        <w:t>[6]</w:t>
      </w:r>
      <w:r w:rsidR="004842F3">
        <w:fldChar w:fldCharType="end"/>
      </w:r>
      <w:r w:rsidRPr="002B6AB3">
        <w:t xml:space="preserve"> Az előző szűrők gondja az volt, hogy ha növeltük a maszkunk méretét</w:t>
      </w:r>
      <w:r>
        <w:t>,</w:t>
      </w:r>
      <w:r w:rsidRPr="002B6AB3">
        <w:t xml:space="preserve"> akkor a </w:t>
      </w:r>
      <w:r w:rsidRPr="00B1361B">
        <w:rPr>
          <w:i/>
          <w:rPrChange w:id="235" w:author="VZ" w:date="2014-11-02T17:25:00Z">
            <w:rPr/>
          </w:rPrChange>
        </w:rPr>
        <w:t>p</w:t>
      </w:r>
      <w:r w:rsidRPr="002B6AB3">
        <w:t xml:space="preserve"> pixel nagyban különböző értéket vesz zajtalan képrészleteken is. A Gauss szűrő viszont súlyozott átlagolást fog adni, ahol a súly a távolsággal arányos. </w:t>
      </w:r>
      <w:r w:rsidR="001B2AB3">
        <w:t>A szűrő számítási módszerét az (</w:t>
      </w:r>
      <w:r w:rsidR="00C22556">
        <w:t>2</w:t>
      </w:r>
      <w:r w:rsidR="001B2AB3">
        <w:t>)</w:t>
      </w:r>
      <w:proofErr w:type="spellStart"/>
      <w:r w:rsidR="001B2AB3">
        <w:t>-es</w:t>
      </w:r>
      <w:proofErr w:type="spellEnd"/>
      <w:r w:rsidR="001B2AB3">
        <w:t xml:space="preserve"> képletben láthatjuk</w:t>
      </w:r>
      <w:ins w:id="236" w:author="VZ" w:date="2014-11-02T17:25:00Z">
        <w:r w:rsidR="00B1361B">
          <w:t xml:space="preserve">, ahol </w:t>
        </w:r>
        <w:r w:rsidR="00B1361B">
          <w:rPr>
            <w:i/>
          </w:rPr>
          <w:t>x</w:t>
        </w:r>
        <w:r w:rsidR="00B1361B">
          <w:t xml:space="preserve"> és </w:t>
        </w:r>
      </w:ins>
      <w:ins w:id="237" w:author="VZ" w:date="2014-11-02T17:26:00Z">
        <w:r w:rsidR="00B1361B">
          <w:rPr>
            <w:i/>
          </w:rPr>
          <w:t>y</w:t>
        </w:r>
      </w:ins>
      <w:ins w:id="238" w:author="VZ" w:date="2014-11-02T17:25:00Z">
        <w:r w:rsidR="00B1361B" w:rsidRPr="00B1361B">
          <w:rPr>
            <w:rPrChange w:id="239" w:author="VZ" w:date="2014-11-02T17:26:00Z">
              <w:rPr>
                <w:i/>
              </w:rPr>
            </w:rPrChange>
          </w:rPr>
          <w:t xml:space="preserve"> a </w:t>
        </w:r>
      </w:ins>
      <w:ins w:id="240" w:author="VZ" w:date="2014-11-02T17:26:00Z">
        <w:r w:rsidR="00B1361B">
          <w:t>képpont koordinátái, szigma pedig az adott rész szórása</w:t>
        </w:r>
      </w:ins>
      <w:r w:rsidR="001B2AB3">
        <w:t>.</w:t>
      </w:r>
    </w:p>
    <w:p w14:paraId="2412A3ED" w14:textId="77777777" w:rsidR="00B62B99" w:rsidRDefault="001B2AB3" w:rsidP="001B2AB3">
      <w:pPr>
        <w:tabs>
          <w:tab w:val="right" w:pos="9072"/>
        </w:tabs>
        <w:spacing w:before="120"/>
        <w:ind w:firstLine="426"/>
      </w:pPr>
      <w:r>
        <w:rPr>
          <w:noProof/>
          <w:color w:val="FF0000"/>
        </w:rPr>
        <w:drawing>
          <wp:inline distT="0" distB="0" distL="0" distR="0" wp14:anchorId="6AA99BDD" wp14:editId="07CD6732">
            <wp:extent cx="1775460" cy="456222"/>
            <wp:effectExtent l="0" t="0" r="0" b="0"/>
            <wp:docPr id="3" name="Kép 3" descr="C:\Users\Ádám\AppData\Local\Microsoft\Windows\INetCache\Content.Word\GaussFil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Ádám\AppData\Local\Microsoft\Windows\INetCache\Content.Word\GaussFilter.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980764" cy="508977"/>
                    </a:xfrm>
                    <a:prstGeom prst="rect">
                      <a:avLst/>
                    </a:prstGeom>
                    <a:noFill/>
                    <a:ln>
                      <a:noFill/>
                    </a:ln>
                  </pic:spPr>
                </pic:pic>
              </a:graphicData>
            </a:graphic>
          </wp:inline>
        </w:drawing>
      </w:r>
      <w:r>
        <w:tab/>
        <w:t>(</w:t>
      </w:r>
      <w:r w:rsidR="00C22556">
        <w:t>2</w:t>
      </w:r>
      <w:r>
        <w:t>)</w:t>
      </w:r>
    </w:p>
    <w:p w14:paraId="7A2786EC" w14:textId="77777777" w:rsidR="005E1E5C" w:rsidRDefault="005E1E5C" w:rsidP="005E1E5C">
      <w:pPr>
        <w:keepNext/>
        <w:spacing w:before="120"/>
        <w:jc w:val="center"/>
      </w:pPr>
      <w:r w:rsidRPr="0085210E">
        <w:rPr>
          <w:noProof/>
        </w:rPr>
        <w:lastRenderedPageBreak/>
        <w:drawing>
          <wp:inline distT="0" distB="0" distL="0" distR="0" wp14:anchorId="6DFCB0F1" wp14:editId="121D0E35">
            <wp:extent cx="3268980" cy="1663725"/>
            <wp:effectExtent l="0" t="0" r="0" b="0"/>
            <wp:docPr id="5"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290739" cy="1674799"/>
                    </a:xfrm>
                    <a:prstGeom prst="rect">
                      <a:avLst/>
                    </a:prstGeom>
                    <a:noFill/>
                    <a:ln>
                      <a:noFill/>
                    </a:ln>
                  </pic:spPr>
                </pic:pic>
              </a:graphicData>
            </a:graphic>
          </wp:inline>
        </w:drawing>
      </w:r>
    </w:p>
    <w:p w14:paraId="5970050B" w14:textId="77777777" w:rsidR="005E1E5C" w:rsidRPr="00B1361B" w:rsidRDefault="004842F3" w:rsidP="005E1E5C">
      <w:pPr>
        <w:pStyle w:val="Kpalrs"/>
        <w:spacing w:before="120"/>
        <w:rPr>
          <w:i w:val="0"/>
          <w:noProof/>
          <w:color w:val="000000" w:themeColor="text1"/>
          <w:szCs w:val="20"/>
          <w:rPrChange w:id="241" w:author="VZ" w:date="2014-11-02T17:29:00Z">
            <w:rPr>
              <w:noProof/>
              <w:color w:val="000000" w:themeColor="text1"/>
              <w:szCs w:val="20"/>
            </w:rPr>
          </w:rPrChange>
        </w:rPr>
      </w:pPr>
      <w:r w:rsidRPr="00750117">
        <w:rPr>
          <w:noProof/>
          <w:color w:val="000000" w:themeColor="text1"/>
          <w:szCs w:val="20"/>
        </w:rPr>
        <w:fldChar w:fldCharType="begin"/>
      </w:r>
      <w:r w:rsidR="005E1E5C" w:rsidRPr="00750117">
        <w:rPr>
          <w:noProof/>
          <w:color w:val="000000" w:themeColor="text1"/>
          <w:szCs w:val="20"/>
        </w:rPr>
        <w:instrText xml:space="preserve"> SEQ ábra \* ARABIC </w:instrText>
      </w:r>
      <w:r w:rsidRPr="00750117">
        <w:rPr>
          <w:noProof/>
          <w:color w:val="000000" w:themeColor="text1"/>
          <w:szCs w:val="20"/>
        </w:rPr>
        <w:fldChar w:fldCharType="separate"/>
      </w:r>
      <w:r w:rsidR="00F645D6">
        <w:rPr>
          <w:noProof/>
          <w:color w:val="000000" w:themeColor="text1"/>
          <w:szCs w:val="20"/>
        </w:rPr>
        <w:t>12</w:t>
      </w:r>
      <w:r w:rsidRPr="00750117">
        <w:rPr>
          <w:noProof/>
          <w:color w:val="000000" w:themeColor="text1"/>
          <w:szCs w:val="20"/>
        </w:rPr>
        <w:fldChar w:fldCharType="end"/>
      </w:r>
      <w:r w:rsidR="005E1E5C" w:rsidRPr="00750117">
        <w:rPr>
          <w:noProof/>
          <w:color w:val="000000" w:themeColor="text1"/>
          <w:szCs w:val="20"/>
        </w:rPr>
        <w:t>. ábra –</w:t>
      </w:r>
      <w:r w:rsidR="007E0CAB">
        <w:rPr>
          <w:noProof/>
          <w:color w:val="000000" w:themeColor="text1"/>
          <w:szCs w:val="20"/>
        </w:rPr>
        <w:t xml:space="preserve"> A képpiramis </w:t>
      </w:r>
      <w:commentRangeStart w:id="242"/>
      <w:r w:rsidR="007E0CAB">
        <w:rPr>
          <w:noProof/>
          <w:color w:val="000000" w:themeColor="text1"/>
          <w:szCs w:val="20"/>
        </w:rPr>
        <w:t>elve</w:t>
      </w:r>
      <w:commentRangeEnd w:id="242"/>
      <w:r w:rsidR="00B1361B">
        <w:rPr>
          <w:rStyle w:val="Jegyzethivatkozs"/>
          <w:i w:val="0"/>
          <w:iCs w:val="0"/>
        </w:rPr>
        <w:commentReference w:id="242"/>
      </w:r>
      <w:ins w:id="243" w:author="VZ" w:date="2014-11-02T17:29:00Z">
        <w:r w:rsidR="00B1361B">
          <w:rPr>
            <w:i w:val="0"/>
            <w:noProof/>
            <w:color w:val="000000" w:themeColor="text1"/>
            <w:szCs w:val="20"/>
          </w:rPr>
          <w:t xml:space="preserve"> [forrás]</w:t>
        </w:r>
        <w:r w:rsidR="008A234B">
          <w:rPr>
            <w:i w:val="0"/>
            <w:noProof/>
            <w:color w:val="000000" w:themeColor="text1"/>
            <w:szCs w:val="20"/>
          </w:rPr>
          <w:t>.</w:t>
        </w:r>
      </w:ins>
    </w:p>
    <w:p w14:paraId="397E53D5" w14:textId="77777777" w:rsidR="000A5B86" w:rsidRPr="002B6AB3" w:rsidRDefault="002B6AB3" w:rsidP="001B2AB3">
      <w:pPr>
        <w:spacing w:before="120"/>
        <w:ind w:firstLine="426"/>
      </w:pPr>
      <w:r w:rsidRPr="002B6AB3">
        <w:t>Az általunk használt képeken</w:t>
      </w:r>
      <w:r>
        <w:t xml:space="preserve"> egy elősimítást alkalmazunk, amit </w:t>
      </w:r>
      <w:del w:id="244" w:author="VZ" w:date="2014-11-02T17:26:00Z">
        <w:r w:rsidDel="00B1361B">
          <w:delText xml:space="preserve">egy </w:delText>
        </w:r>
      </w:del>
      <w:r>
        <w:t>Gauss szűrő segítségével valósítottunk meg Azonban ez sem vezetett korrekt eredményhez. Egy alap 3</w:t>
      </w:r>
      <w:ins w:id="245" w:author="VZ" w:date="2014-11-02T17:27:00Z">
        <w:r w:rsidR="00B1361B">
          <w:t>×</w:t>
        </w:r>
      </w:ins>
      <w:del w:id="246" w:author="VZ" w:date="2014-11-02T17:27:00Z">
        <w:r w:rsidDel="00B1361B">
          <w:delText>x</w:delText>
        </w:r>
      </w:del>
      <w:r>
        <w:t>3-as maszkkal elsimított kép is elég sok zajjal van terhelve. A maszk növelése vezethet megoldáshoz, ám egy 13</w:t>
      </w:r>
      <w:ins w:id="247" w:author="VZ" w:date="2014-11-02T17:27:00Z">
        <w:r w:rsidR="00B1361B">
          <w:t>×</w:t>
        </w:r>
      </w:ins>
      <w:del w:id="248" w:author="VZ" w:date="2014-11-02T17:27:00Z">
        <w:r w:rsidDel="00B1361B">
          <w:delText>x</w:delText>
        </w:r>
      </w:del>
      <w:r>
        <w:t xml:space="preserve">13-as maszkkal végzett művelet is elfogadhatatlan detektálásokat tartalmaz. </w:t>
      </w:r>
      <w:r w:rsidR="00831614">
        <w:t>A</w:t>
      </w:r>
      <w:r>
        <w:t xml:space="preserve"> 15</w:t>
      </w:r>
      <w:ins w:id="249" w:author="VZ" w:date="2014-11-02T17:27:00Z">
        <w:r w:rsidR="00B1361B">
          <w:t>×</w:t>
        </w:r>
      </w:ins>
      <w:del w:id="250" w:author="VZ" w:date="2014-11-02T17:27:00Z">
        <w:r w:rsidDel="00B1361B">
          <w:delText>x</w:delText>
        </w:r>
      </w:del>
      <w:r>
        <w:t>15-ös megvalósítás már a homogén felületen eltűntette a téves pontok észlelését, de a felhők széleinél nem talált pontokat, ami a vizsgálataink továbbhaladása szempontjából nem bizonyul elégségesnek. Ezért egy másfajta módszert kell alkalmaznunk.</w:t>
      </w:r>
      <w:r w:rsidR="000A5B86">
        <w:t xml:space="preserve"> </w:t>
      </w:r>
    </w:p>
    <w:p w14:paraId="3E62EE3E" w14:textId="77777777" w:rsidR="00B62B99" w:rsidRDefault="00EF155A" w:rsidP="00EF155A">
      <w:pPr>
        <w:pStyle w:val="Cmsor3"/>
      </w:pPr>
      <w:bookmarkStart w:id="251" w:name="_Toc385287724"/>
      <w:bookmarkStart w:id="252" w:name="_Toc385409429"/>
      <w:r>
        <w:t>3</w:t>
      </w:r>
      <w:r w:rsidR="00B62B99" w:rsidRPr="00E05D93">
        <w:t>.2.</w:t>
      </w:r>
      <w:r w:rsidR="00B62B99">
        <w:t>3</w:t>
      </w:r>
      <w:r w:rsidR="00B62B99" w:rsidRPr="00E05D93">
        <w:t xml:space="preserve">. </w:t>
      </w:r>
      <w:r w:rsidR="00B62B99">
        <w:t>A Piramis módszer – felbontás hierarchiák</w:t>
      </w:r>
      <w:bookmarkEnd w:id="251"/>
      <w:bookmarkEnd w:id="252"/>
    </w:p>
    <w:p w14:paraId="745A8E85" w14:textId="77777777" w:rsidR="00B62B99" w:rsidRDefault="00B62B99" w:rsidP="00B62B99">
      <w:pPr>
        <w:spacing w:before="120"/>
        <w:ind w:firstLine="426"/>
      </w:pPr>
      <w:r w:rsidRPr="00B62B99">
        <w:t xml:space="preserve">Mivel a képeink mérete nagy és szeretnénk gyors algoritmusokat készíteni rá, így a megfelelő simítás mellett szeretnénk, ha tömörebb reprezentációba tudnánk leképezni őket. </w:t>
      </w:r>
      <w:proofErr w:type="gramStart"/>
      <w:r w:rsidRPr="00B62B99">
        <w:t>Erre az úgynevezett „</w:t>
      </w:r>
      <w:ins w:id="253" w:author="VZ" w:date="2014-11-02T17:28:00Z">
        <w:r w:rsidR="00B1361B">
          <w:t>Képp</w:t>
        </w:r>
      </w:ins>
      <w:del w:id="254" w:author="VZ" w:date="2014-11-02T17:28:00Z">
        <w:r w:rsidRPr="00B62B99" w:rsidDel="00B1361B">
          <w:delText>P</w:delText>
        </w:r>
      </w:del>
      <w:r w:rsidRPr="00B62B99">
        <w:t>iramisok – felbontás hierarchiák” szolgálnak</w:t>
      </w:r>
      <w:proofErr w:type="gramEnd"/>
      <w:del w:id="255" w:author="VZ" w:date="2014-11-02T17:28:00Z">
        <w:r w:rsidRPr="00B62B99" w:rsidDel="00B1361B">
          <w:delText>.</w:delText>
        </w:r>
      </w:del>
      <w:r w:rsidR="007E0CAB">
        <w:t xml:space="preserve"> </w:t>
      </w:r>
      <w:r w:rsidR="004842F3">
        <w:fldChar w:fldCharType="begin" w:fldLock="1"/>
      </w:r>
      <w:r w:rsidR="00BA0FBB">
        <w:instrText>ADDIN CSL_CITATION { "citationItems" : [ { "id" : "ITEM-1", "itemData" : { "author" : [ { "dropping-particle" : "", "family" : "Choudhary", "given" : "B. K.", "non-dropping-particle" : "", "parse-names" : false, "suffix" : "" }, { "dropping-particle" : "", "family" : "Sinha", "given" : "N. K.", "non-dropping-particle" : "", "parse-names" : false, "suffix" : "" }, { "dropping-particle" : "", "family" : "Shanker", "given" : "P.", "non-dropping-particle" : "", "parse-names" : false, "suffix" : "" } ], "container-title" : "Journal of Information Systems and Communication", "id" : "ITEM-1", "issued" : { "date-parts" : [ [ "2012" ] ] }, "page" : "269-273", "title" : "Pyramid Method in Image Processing", "type" : "article-journal", "volume" : "3" }, "uris" : [ "http://www.mendeley.com/documents/?uuid=c3bcbbf6-050b-48be-b880-e850ca46278c" ] } ], "mendeley" : { "previouslyFormattedCitation" : "[7]" }, "properties" : { "noteIndex" : 0 }, "schema" : "https://github.com/citation-style-language/schema/raw/master/csl-citation.json" }</w:instrText>
      </w:r>
      <w:r w:rsidR="004842F3">
        <w:fldChar w:fldCharType="separate"/>
      </w:r>
      <w:r w:rsidR="007E0CAB" w:rsidRPr="007E0CAB">
        <w:rPr>
          <w:noProof/>
        </w:rPr>
        <w:t>[7]</w:t>
      </w:r>
      <w:r w:rsidR="004842F3">
        <w:fldChar w:fldCharType="end"/>
      </w:r>
      <w:ins w:id="256" w:author="VZ" w:date="2014-11-02T17:28:00Z">
        <w:r w:rsidR="00B1361B">
          <w:t>.</w:t>
        </w:r>
      </w:ins>
      <w:r w:rsidRPr="00B62B99">
        <w:t xml:space="preserve"> A kép különböző skálázású másolataiból épül fel egy kép, ami szintenként kettő hatvány</w:t>
      </w:r>
      <w:r w:rsidR="00F05F15">
        <w:t>ai szerint csökken vagy nő</w:t>
      </w:r>
      <w:r w:rsidRPr="00B62B99">
        <w:t xml:space="preserve"> (lásd </w:t>
      </w:r>
      <w:r w:rsidR="000C41CB">
        <w:t>1</w:t>
      </w:r>
      <w:r w:rsidR="00357DA1">
        <w:t>2</w:t>
      </w:r>
      <w:r w:rsidRPr="00B62B99">
        <w:t>. ábra)</w:t>
      </w:r>
      <w:r w:rsidR="00F05F15">
        <w:t>.</w:t>
      </w:r>
    </w:p>
    <w:p w14:paraId="511A87E4" w14:textId="77777777" w:rsidR="00B62B99" w:rsidRDefault="00B62B99" w:rsidP="00B62B99">
      <w:pPr>
        <w:spacing w:before="120"/>
        <w:ind w:firstLine="426"/>
      </w:pPr>
      <w:r w:rsidRPr="00B62B99">
        <w:t>Mi a nagyobb képből egy kisebb felbontású képet szeretnénk készíteni, ezért a piramisban lefele lépkedünk. Ahogy az eredeti képünkön 3 szintet lépünk lefele, a képünk simább lesz és a felbontása is csökken, ugyanakkor a számunkra fontos pontokat tudjuk rajta detektálni és a homogén felületen se tapasztalunk vé</w:t>
      </w:r>
      <w:r w:rsidR="004876D4">
        <w:t>letlen sarokpont detektálásokat</w:t>
      </w:r>
      <w:r w:rsidRPr="00B62B99">
        <w:t xml:space="preserve"> (lásd </w:t>
      </w:r>
      <w:r w:rsidR="007F7B72">
        <w:t>1</w:t>
      </w:r>
      <w:r w:rsidR="00157693">
        <w:t>3</w:t>
      </w:r>
      <w:r w:rsidRPr="00B62B99">
        <w:t>. ábra)</w:t>
      </w:r>
      <w:r w:rsidR="004876D4">
        <w:t>.</w:t>
      </w:r>
      <w:r w:rsidRPr="00B62B99">
        <w:t xml:space="preserve"> Az algoritmusaink ideje is jelentősen </w:t>
      </w:r>
      <w:del w:id="257" w:author="VZ" w:date="2014-11-02T17:30:00Z">
        <w:r w:rsidRPr="00B62B99" w:rsidDel="008A234B">
          <w:delText>nőtt</w:delText>
        </w:r>
      </w:del>
      <w:ins w:id="258" w:author="VZ" w:date="2014-11-02T17:30:00Z">
        <w:r w:rsidR="008A234B">
          <w:t>csökkent</w:t>
        </w:r>
      </w:ins>
      <w:r w:rsidRPr="00B62B99">
        <w:t>.</w:t>
      </w:r>
    </w:p>
    <w:p w14:paraId="01DC0E2C" w14:textId="77777777" w:rsidR="005E1E5C" w:rsidRDefault="005E1E5C" w:rsidP="005E1E5C">
      <w:pPr>
        <w:keepNext/>
        <w:spacing w:before="120"/>
        <w:jc w:val="center"/>
      </w:pPr>
      <w:r>
        <w:rPr>
          <w:noProof/>
        </w:rPr>
        <w:drawing>
          <wp:inline distT="0" distB="0" distL="0" distR="0" wp14:anchorId="7FB6B615" wp14:editId="1F7431A0">
            <wp:extent cx="4724400" cy="1066800"/>
            <wp:effectExtent l="0" t="0" r="0" b="0"/>
            <wp:docPr id="28" name="Kép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724400" cy="1066800"/>
                    </a:xfrm>
                    <a:prstGeom prst="rect">
                      <a:avLst/>
                    </a:prstGeom>
                    <a:noFill/>
                    <a:ln>
                      <a:noFill/>
                    </a:ln>
                  </pic:spPr>
                </pic:pic>
              </a:graphicData>
            </a:graphic>
          </wp:inline>
        </w:drawing>
      </w:r>
    </w:p>
    <w:p w14:paraId="72186760" w14:textId="77777777" w:rsidR="005E1E5C" w:rsidRPr="005E1E5C" w:rsidRDefault="004842F3" w:rsidP="00351AE7">
      <w:pPr>
        <w:pStyle w:val="Kpalrs"/>
        <w:spacing w:before="120" w:after="360"/>
        <w:rPr>
          <w:noProof/>
          <w:color w:val="000000" w:themeColor="text1"/>
          <w:szCs w:val="20"/>
        </w:rPr>
      </w:pPr>
      <w:r w:rsidRPr="00750117">
        <w:rPr>
          <w:noProof/>
          <w:color w:val="000000" w:themeColor="text1"/>
          <w:szCs w:val="20"/>
        </w:rPr>
        <w:fldChar w:fldCharType="begin"/>
      </w:r>
      <w:r w:rsidR="005E1E5C" w:rsidRPr="00750117">
        <w:rPr>
          <w:noProof/>
          <w:color w:val="000000" w:themeColor="text1"/>
          <w:szCs w:val="20"/>
        </w:rPr>
        <w:instrText xml:space="preserve"> SEQ ábra \* ARABIC </w:instrText>
      </w:r>
      <w:r w:rsidRPr="00750117">
        <w:rPr>
          <w:noProof/>
          <w:color w:val="000000" w:themeColor="text1"/>
          <w:szCs w:val="20"/>
        </w:rPr>
        <w:fldChar w:fldCharType="separate"/>
      </w:r>
      <w:r w:rsidR="00F645D6">
        <w:rPr>
          <w:noProof/>
          <w:color w:val="000000" w:themeColor="text1"/>
          <w:szCs w:val="20"/>
        </w:rPr>
        <w:t>13</w:t>
      </w:r>
      <w:r w:rsidRPr="00750117">
        <w:rPr>
          <w:noProof/>
          <w:color w:val="000000" w:themeColor="text1"/>
          <w:szCs w:val="20"/>
        </w:rPr>
        <w:fldChar w:fldCharType="end"/>
      </w:r>
      <w:r w:rsidR="005E1E5C" w:rsidRPr="00750117">
        <w:rPr>
          <w:noProof/>
          <w:color w:val="000000" w:themeColor="text1"/>
          <w:szCs w:val="20"/>
        </w:rPr>
        <w:t xml:space="preserve">. ábra – </w:t>
      </w:r>
      <w:commentRangeStart w:id="259"/>
      <w:r w:rsidR="005E1E5C" w:rsidRPr="00750117">
        <w:rPr>
          <w:noProof/>
          <w:color w:val="000000" w:themeColor="text1"/>
          <w:szCs w:val="20"/>
        </w:rPr>
        <w:t xml:space="preserve">Az előfeldolgozás folyamata: balra az eredeti kép, majd jobbra haladva eggyel csökkenő szintű piramisképek. Jobbszélső képen a </w:t>
      </w:r>
      <w:r w:rsidR="005E1E5C">
        <w:rPr>
          <w:noProof/>
          <w:color w:val="000000" w:themeColor="text1"/>
          <w:szCs w:val="20"/>
        </w:rPr>
        <w:t>3. szintű piramiskép található.</w:t>
      </w:r>
      <w:commentRangeEnd w:id="259"/>
      <w:r w:rsidR="008A234B">
        <w:rPr>
          <w:rStyle w:val="Jegyzethivatkozs"/>
          <w:i w:val="0"/>
          <w:iCs w:val="0"/>
        </w:rPr>
        <w:commentReference w:id="259"/>
      </w:r>
    </w:p>
    <w:p w14:paraId="2D42D353" w14:textId="77777777" w:rsidR="00B62B99" w:rsidRDefault="00EF155A" w:rsidP="00EF155A">
      <w:pPr>
        <w:pStyle w:val="Cmsor2"/>
      </w:pPr>
      <w:bookmarkStart w:id="260" w:name="_Toc385287725"/>
      <w:bookmarkStart w:id="261" w:name="_Toc385409430"/>
      <w:r>
        <w:lastRenderedPageBreak/>
        <w:t>3</w:t>
      </w:r>
      <w:r w:rsidR="00B62B99" w:rsidRPr="00E05D93">
        <w:t xml:space="preserve">.3. </w:t>
      </w:r>
      <w:r w:rsidR="00B62B99">
        <w:t>Jellemző pontok detektálása</w:t>
      </w:r>
      <w:bookmarkEnd w:id="260"/>
      <w:bookmarkEnd w:id="261"/>
      <w:r w:rsidR="00B62B99" w:rsidRPr="00E05D93">
        <w:t xml:space="preserve"> </w:t>
      </w:r>
    </w:p>
    <w:p w14:paraId="77B1F4E2" w14:textId="77777777" w:rsidR="000A5B86" w:rsidRDefault="00EF155A" w:rsidP="00EF155A">
      <w:pPr>
        <w:pStyle w:val="Cmsor3"/>
        <w:rPr>
          <w:sz w:val="28"/>
          <w:szCs w:val="28"/>
        </w:rPr>
      </w:pPr>
      <w:bookmarkStart w:id="262" w:name="_Toc385287726"/>
      <w:bookmarkStart w:id="263" w:name="_Toc385409431"/>
      <w:r>
        <w:t>3</w:t>
      </w:r>
      <w:r w:rsidR="000A5B86">
        <w:t>.3</w:t>
      </w:r>
      <w:r w:rsidR="000A5B86" w:rsidRPr="00E05D93">
        <w:t>.</w:t>
      </w:r>
      <w:r w:rsidR="000A5B86">
        <w:t>1</w:t>
      </w:r>
      <w:r w:rsidR="000A5B86" w:rsidRPr="00E05D93">
        <w:t xml:space="preserve">. </w:t>
      </w:r>
      <w:r w:rsidR="000A5B86">
        <w:t>Jellemző pontok</w:t>
      </w:r>
      <w:bookmarkEnd w:id="262"/>
      <w:bookmarkEnd w:id="263"/>
    </w:p>
    <w:p w14:paraId="010C8B39" w14:textId="77777777" w:rsidR="000A5B86" w:rsidRPr="00DB14ED" w:rsidRDefault="000A5B86" w:rsidP="00831614">
      <w:pPr>
        <w:spacing w:before="120"/>
        <w:ind w:firstLine="426"/>
      </w:pPr>
      <w:r w:rsidRPr="00B62B99">
        <w:t xml:space="preserve">A sarokpontok keresése nem más, mint élek találkozásának </w:t>
      </w:r>
      <w:r w:rsidR="00831614">
        <w:t>detektálása</w:t>
      </w:r>
      <w:r w:rsidRPr="00B62B99">
        <w:t>. Ha találtunk egy ilyen pontot, ott a képfüggvény több irányban változik. Ha csak egy élt találtunk, a változás csak egy irányba mutat. Homogén felületen nem beszélünk változásról. A sarokpontok figyelése emellett azért bizonyul jó megoldásnak, mert geometriai t</w:t>
      </w:r>
      <w:ins w:id="264" w:author="VZ" w:date="2014-11-02T17:33:00Z">
        <w:r w:rsidR="008A234B">
          <w:t>r</w:t>
        </w:r>
      </w:ins>
      <w:r w:rsidRPr="00B62B99">
        <w:t>an</w:t>
      </w:r>
      <w:ins w:id="265" w:author="VZ" w:date="2014-11-02T17:33:00Z">
        <w:r w:rsidR="008A234B">
          <w:t>sz</w:t>
        </w:r>
      </w:ins>
      <w:r w:rsidRPr="00B62B99">
        <w:t>formációk mellett is megbízhatóan detektálhatóak, és nem kell minden képpontra számítást végeznünk majd. A célunk tehát olyan pontok megtalálása, amit az optikai áramlás során megbízhatóan fel tudunk használni. A sarokpontok detektálás</w:t>
      </w:r>
      <w:r w:rsidR="00831614">
        <w:t>á</w:t>
      </w:r>
      <w:r w:rsidRPr="00B62B99">
        <w:t>ra több módszer is létezik. Az alapelvük az élek találkozásának megtalálása, azaz olyan ablakok keresése, ahol azok elmozdulása nagy differenciához vezet.</w:t>
      </w:r>
    </w:p>
    <w:p w14:paraId="5945CCC4" w14:textId="77777777" w:rsidR="000A5B86" w:rsidRPr="00EF0C05" w:rsidRDefault="00EF155A" w:rsidP="00EF155A">
      <w:pPr>
        <w:pStyle w:val="Cmsor3"/>
      </w:pPr>
      <w:bookmarkStart w:id="266" w:name="_Toc385287727"/>
      <w:bookmarkStart w:id="267" w:name="_Toc385409432"/>
      <w:r>
        <w:t>3</w:t>
      </w:r>
      <w:r w:rsidR="000A5B86">
        <w:t>.3</w:t>
      </w:r>
      <w:r w:rsidR="000A5B86" w:rsidRPr="00E05D93">
        <w:t>.</w:t>
      </w:r>
      <w:r w:rsidR="00EF0C05">
        <w:t>2</w:t>
      </w:r>
      <w:r w:rsidR="000A5B86" w:rsidRPr="00E05D93">
        <w:t xml:space="preserve">. </w:t>
      </w:r>
      <w:r w:rsidR="000A5B86">
        <w:t>Sarokpontok megkeresése</w:t>
      </w:r>
      <w:bookmarkEnd w:id="266"/>
      <w:bookmarkEnd w:id="267"/>
    </w:p>
    <w:p w14:paraId="65CD6AD8" w14:textId="77777777" w:rsidR="000A5B86" w:rsidRPr="000A5B86" w:rsidRDefault="000A5B86" w:rsidP="000A5B86">
      <w:pPr>
        <w:spacing w:before="120"/>
        <w:ind w:firstLine="426"/>
      </w:pPr>
      <w:r w:rsidRPr="000A5B86">
        <w:t xml:space="preserve">Miután a képeinken a megfelelő </w:t>
      </w:r>
      <w:proofErr w:type="spellStart"/>
      <w:r w:rsidRPr="000A5B86">
        <w:t>előfeldolgozásokat</w:t>
      </w:r>
      <w:proofErr w:type="spellEnd"/>
      <w:r w:rsidRPr="000A5B86">
        <w:t xml:space="preserve"> végrehajtottuk, a jellemzők megkeresése következik. A megtalálásukhoz az ún. Good </w:t>
      </w:r>
      <w:proofErr w:type="spellStart"/>
      <w:r w:rsidRPr="000A5B86">
        <w:t>feature</w:t>
      </w:r>
      <w:proofErr w:type="spellEnd"/>
      <w:r w:rsidRPr="000A5B86">
        <w:t xml:space="preserve"> </w:t>
      </w:r>
      <w:proofErr w:type="spellStart"/>
      <w:r w:rsidRPr="000A5B86">
        <w:t>to</w:t>
      </w:r>
      <w:proofErr w:type="spellEnd"/>
      <w:r w:rsidRPr="000A5B86">
        <w:t xml:space="preserve"> </w:t>
      </w:r>
      <w:proofErr w:type="spellStart"/>
      <w:r w:rsidRPr="000A5B86">
        <w:t>track</w:t>
      </w:r>
      <w:proofErr w:type="spellEnd"/>
      <w:r w:rsidRPr="000A5B86">
        <w:t xml:space="preserve"> algoritmust </w:t>
      </w:r>
      <w:ins w:id="268" w:author="VZ" w:date="2014-11-02T17:34:00Z">
        <w:r w:rsidR="008A234B">
          <w:t xml:space="preserve">[8] </w:t>
        </w:r>
      </w:ins>
      <w:r w:rsidRPr="000A5B86">
        <w:t>fogjuk használni</w:t>
      </w:r>
      <w:r w:rsidR="00EF0C05">
        <w:t>.</w:t>
      </w:r>
    </w:p>
    <w:p w14:paraId="1488DE80" w14:textId="77777777" w:rsidR="000A5B86" w:rsidRPr="000A5B86" w:rsidRDefault="000A5B86" w:rsidP="000A5B86">
      <w:pPr>
        <w:spacing w:before="120"/>
        <w:ind w:firstLine="426"/>
      </w:pPr>
      <w:proofErr w:type="gramStart"/>
      <w:r w:rsidRPr="000A5B86">
        <w:t>A követési eljárásban</w:t>
      </w:r>
      <w:proofErr w:type="gramEnd"/>
      <w:r w:rsidR="00EC4481">
        <w:t xml:space="preserve"> </w:t>
      </w:r>
      <w:r w:rsidR="004842F3">
        <w:fldChar w:fldCharType="begin" w:fldLock="1"/>
      </w:r>
      <w:r w:rsidR="00BA0FBB">
        <w:instrText>ADDIN CSL_CITATION { "citationItems" : [ { "id" : "ITEM-1", "itemData" : { "abstract" : "1 Problem Statement Let \u0421 and \u0422 be two 2D grayscaled images. The two quantities \u0421(x) = \u0421(\u043c \u043d) and \u0422(x) = \u0422(\u043c \u043d) are then the grayscale values of the two images at the location x = [\u043c \u043d]\u042c , where \u043c and \u043d are the two pixel coordinates of a generic image point x. The image \u0421 ...", "author" : [ { "dropping-particle" : "", "family" : "Bouguet", "given" : "J", "non-dropping-particle" : "", "parse-names" : false, "suffix" : "" } ], "container-title" : "pages.slc.edu", "id" : "ITEM-1", "issued" : { "date-parts" : [ [ "2001" ] ] }, "title" : "Pyramidal implementation of the affine lucas kanade feature tracker\u2014description of the algorithm", "type" : "article-journal" }, "uris" : [ "http://www.mendeley.com/documents/?uuid=4a43d935-d4e9-4806-b1c5-94ddb89733cb" ] } ], "mendeley" : { "previouslyFormattedCitation" : "[8]" }, "properties" : { "noteIndex" : 0 }, "schema" : "https://github.com/citation-style-language/schema/raw/master/csl-citation.json" }</w:instrText>
      </w:r>
      <w:r w:rsidR="004842F3">
        <w:fldChar w:fldCharType="separate"/>
      </w:r>
      <w:r w:rsidR="00EC4481" w:rsidRPr="00EC4481">
        <w:rPr>
          <w:noProof/>
        </w:rPr>
        <w:t>[8]</w:t>
      </w:r>
      <w:r w:rsidR="004842F3">
        <w:fldChar w:fldCharType="end"/>
      </w:r>
      <w:r w:rsidRPr="000A5B86">
        <w:t xml:space="preserve"> </w:t>
      </w:r>
      <w:r w:rsidR="001B2AB3">
        <w:t>tekintsük</w:t>
      </w:r>
      <w:r w:rsidRPr="000A5B86">
        <w:t xml:space="preserve"> a megfelelően kiválasztott, követni szánt u pontot az I képen, és keressük hozzá a v pozíciójú pontot a másik J képen. Ebben a részben azt mondjuk meg, hogy mit jelent az első lépésben u meghatározása az I képen. Ezt a lépést </w:t>
      </w:r>
      <w:r w:rsidR="001B2AB3" w:rsidRPr="000A5B86">
        <w:t>jellemző-kiválasztásnak</w:t>
      </w:r>
      <w:r w:rsidRPr="000A5B86">
        <w:t xml:space="preserve"> nevezik. A követés központi lépése az optikai folyam vektor kiszámítása. </w:t>
      </w:r>
      <w:r w:rsidR="001B2AB3">
        <w:t>Itt</w:t>
      </w:r>
      <w:r w:rsidRPr="000A5B86">
        <w:t xml:space="preserve"> a térbeli gradiens mátrixból képzett G mátrixról elvárjuk, hogy invertálható legyen, vagy más szóval G kisebbik sajátértékének is elég nagynak kell lennie (egy küszöbnél nagyobbnak). Ez jól jellemzi azt a pixelt, amit követni szeretnénk. </w:t>
      </w:r>
      <w:proofErr w:type="gramStart"/>
      <w:r w:rsidRPr="000A5B86">
        <w:t>Ezért a kiválasztás menete a következő</w:t>
      </w:r>
      <w:proofErr w:type="gramEnd"/>
      <w:r w:rsidR="003801DF">
        <w:t xml:space="preserve"> </w:t>
      </w:r>
      <w:r w:rsidR="004842F3">
        <w:fldChar w:fldCharType="begin" w:fldLock="1"/>
      </w:r>
      <w:r w:rsidR="00BA0FBB">
        <w:instrText>ADDIN CSL_CITATION { "citationItems" : [ { "id" : "ITEM-1", "itemData" : { "author" : [ { "dropping-particle" : "", "family" : "Trucco", "given" : "E.", "non-dropping-particle" : "", "parse-names" : false, "suffix" : "" }, { "dropping-particle" : "", "family" : "Verri", "given" : "A.", "non-dropping-particle" : "", "parse-names" : false, "suffix" : "" } ], "container-title" : "Prentice Hall", "id" : "ITEM-1", "issued" : { "date-parts" : [ [ "1998" ] ] }, "title" : "Introductory Techniques for 3-D Computer Vision", "type" : "article-journal" }, "uris" : [ "http://www.mendeley.com/documents/?uuid=ac792ea1-e263-455e-96d4-a121c1a05fd6" ] } ], "mendeley" : { "previouslyFormattedCitation" : "[9]" }, "properties" : { "noteIndex" : 0 }, "schema" : "https://github.com/citation-style-language/schema/raw/master/csl-citation.json" }</w:instrText>
      </w:r>
      <w:r w:rsidR="004842F3">
        <w:fldChar w:fldCharType="separate"/>
      </w:r>
      <w:r w:rsidR="003801DF" w:rsidRPr="003801DF">
        <w:rPr>
          <w:noProof/>
        </w:rPr>
        <w:t>[9]</w:t>
      </w:r>
      <w:r w:rsidR="004842F3">
        <w:fldChar w:fldCharType="end"/>
      </w:r>
      <w:r w:rsidR="00514A76">
        <w:t>:</w:t>
      </w:r>
    </w:p>
    <w:p w14:paraId="61CC9BE8" w14:textId="77777777" w:rsidR="0064093B" w:rsidRPr="0064093B" w:rsidRDefault="0064093B" w:rsidP="0064093B">
      <w:pPr>
        <w:pStyle w:val="Listaszerbekezds"/>
        <w:numPr>
          <w:ilvl w:val="0"/>
          <w:numId w:val="3"/>
        </w:numPr>
        <w:spacing w:before="120"/>
        <w:ind w:left="709"/>
        <w:rPr>
          <w:color w:val="000000" w:themeColor="text1"/>
        </w:rPr>
      </w:pPr>
      <w:r w:rsidRPr="0064093B">
        <w:rPr>
          <w:color w:val="000000" w:themeColor="text1"/>
        </w:rPr>
        <w:t xml:space="preserve">Számítsuk ki a G mátrixot és ennek kisebbik </w:t>
      </w:r>
      <w:proofErr w:type="spellStart"/>
      <w:r w:rsidRPr="0064093B">
        <w:rPr>
          <w:color w:val="000000" w:themeColor="text1"/>
        </w:rPr>
        <w:t>λm</w:t>
      </w:r>
      <w:proofErr w:type="spellEnd"/>
      <w:r w:rsidRPr="0064093B">
        <w:rPr>
          <w:color w:val="000000" w:themeColor="text1"/>
        </w:rPr>
        <w:t xml:space="preserve"> sajátértékét az I kép minden pixeléhez.</w:t>
      </w:r>
    </w:p>
    <w:p w14:paraId="0185F118" w14:textId="77777777" w:rsidR="0064093B" w:rsidRPr="0064093B" w:rsidRDefault="0064093B" w:rsidP="0064093B">
      <w:pPr>
        <w:pStyle w:val="Listaszerbekezds"/>
        <w:numPr>
          <w:ilvl w:val="0"/>
          <w:numId w:val="3"/>
        </w:numPr>
        <w:spacing w:before="120"/>
        <w:ind w:left="709"/>
        <w:rPr>
          <w:color w:val="000000" w:themeColor="text1"/>
        </w:rPr>
      </w:pPr>
      <w:r w:rsidRPr="0064093B">
        <w:rPr>
          <w:color w:val="000000" w:themeColor="text1"/>
        </w:rPr>
        <w:t xml:space="preserve">Legyen </w:t>
      </w:r>
      <w:proofErr w:type="spellStart"/>
      <w:r w:rsidRPr="0064093B">
        <w:rPr>
          <w:color w:val="000000" w:themeColor="text1"/>
        </w:rPr>
        <w:t>λmax</w:t>
      </w:r>
      <w:proofErr w:type="spellEnd"/>
      <w:r w:rsidRPr="0064093B">
        <w:rPr>
          <w:color w:val="000000" w:themeColor="text1"/>
        </w:rPr>
        <w:t xml:space="preserve"> a </w:t>
      </w:r>
      <w:proofErr w:type="spellStart"/>
      <w:r w:rsidRPr="0064093B">
        <w:rPr>
          <w:color w:val="000000" w:themeColor="text1"/>
        </w:rPr>
        <w:t>λm</w:t>
      </w:r>
      <w:proofErr w:type="spellEnd"/>
      <w:r w:rsidRPr="0064093B">
        <w:rPr>
          <w:color w:val="000000" w:themeColor="text1"/>
        </w:rPr>
        <w:t xml:space="preserve"> értékeknek maximuma a teljes képen.</w:t>
      </w:r>
    </w:p>
    <w:p w14:paraId="0A7EE915" w14:textId="77777777" w:rsidR="0064093B" w:rsidRPr="0064093B" w:rsidRDefault="0064093B" w:rsidP="0064093B">
      <w:pPr>
        <w:pStyle w:val="Listaszerbekezds"/>
        <w:numPr>
          <w:ilvl w:val="0"/>
          <w:numId w:val="3"/>
        </w:numPr>
        <w:spacing w:before="120"/>
        <w:ind w:left="709"/>
        <w:rPr>
          <w:color w:val="000000" w:themeColor="text1"/>
        </w:rPr>
      </w:pPr>
      <w:r w:rsidRPr="0064093B">
        <w:rPr>
          <w:color w:val="000000" w:themeColor="text1"/>
        </w:rPr>
        <w:t xml:space="preserve">Tekintsük azokat a pixeleket, amelyeknek a </w:t>
      </w:r>
      <w:proofErr w:type="spellStart"/>
      <w:r w:rsidRPr="0064093B">
        <w:rPr>
          <w:color w:val="000000" w:themeColor="text1"/>
        </w:rPr>
        <w:t>λm</w:t>
      </w:r>
      <w:proofErr w:type="spellEnd"/>
      <w:r w:rsidRPr="0064093B">
        <w:rPr>
          <w:color w:val="000000" w:themeColor="text1"/>
        </w:rPr>
        <w:t xml:space="preserve"> értéke nagyobb, mint a </w:t>
      </w:r>
      <w:proofErr w:type="spellStart"/>
      <w:r w:rsidRPr="0064093B">
        <w:rPr>
          <w:color w:val="000000" w:themeColor="text1"/>
        </w:rPr>
        <w:t>λmax</w:t>
      </w:r>
      <w:proofErr w:type="spellEnd"/>
      <w:r w:rsidRPr="0064093B">
        <w:rPr>
          <w:color w:val="000000" w:themeColor="text1"/>
        </w:rPr>
        <w:t xml:space="preserve"> érték bizonyos százaléka.</w:t>
      </w:r>
    </w:p>
    <w:p w14:paraId="41C0896C" w14:textId="77777777" w:rsidR="0064093B" w:rsidRPr="0064093B" w:rsidRDefault="0064093B" w:rsidP="0064093B">
      <w:pPr>
        <w:pStyle w:val="Listaszerbekezds"/>
        <w:numPr>
          <w:ilvl w:val="0"/>
          <w:numId w:val="3"/>
        </w:numPr>
        <w:spacing w:before="120"/>
        <w:ind w:left="709"/>
        <w:rPr>
          <w:color w:val="000000" w:themeColor="text1"/>
        </w:rPr>
      </w:pPr>
      <w:r w:rsidRPr="0064093B">
        <w:rPr>
          <w:color w:val="000000" w:themeColor="text1"/>
        </w:rPr>
        <w:t>A megmaradt pixelekből tartsuk meg azokat, amelyeknek egy lokális környezetben a legnagyobb az értékük.</w:t>
      </w:r>
    </w:p>
    <w:p w14:paraId="1264BB75" w14:textId="77777777" w:rsidR="0064093B" w:rsidRPr="0064093B" w:rsidRDefault="0064093B" w:rsidP="0064093B">
      <w:pPr>
        <w:pStyle w:val="Listaszerbekezds"/>
        <w:numPr>
          <w:ilvl w:val="0"/>
          <w:numId w:val="3"/>
        </w:numPr>
        <w:spacing w:before="120"/>
        <w:ind w:left="709"/>
        <w:rPr>
          <w:color w:val="000000" w:themeColor="text1"/>
        </w:rPr>
      </w:pPr>
      <w:r w:rsidRPr="0064093B">
        <w:rPr>
          <w:color w:val="000000" w:themeColor="text1"/>
        </w:rPr>
        <w:t>Végül csak azokat a pixeleket tartsuk meg, ahol a minimális távolság nagyobb, mint egy adott küszöbérték.</w:t>
      </w:r>
    </w:p>
    <w:p w14:paraId="3D7830C0" w14:textId="77777777" w:rsidR="00DF1DCD" w:rsidRDefault="003A345C" w:rsidP="00DF1DCD">
      <w:pPr>
        <w:spacing w:before="120"/>
        <w:ind w:firstLine="426"/>
      </w:pPr>
      <w:proofErr w:type="gramStart"/>
      <w:r w:rsidRPr="003A345C">
        <w:t>Az algoritmusnak átadha</w:t>
      </w:r>
      <w:r>
        <w:t>t</w:t>
      </w:r>
      <w:ins w:id="269" w:author="VZ" w:date="2014-11-02T18:02:00Z">
        <w:r w:rsidR="003469F5">
          <w:t>j</w:t>
        </w:r>
      </w:ins>
      <w:r>
        <w:t>u</w:t>
      </w:r>
      <w:del w:id="270" w:author="VZ" w:date="2014-11-02T18:02:00Z">
        <w:r w:rsidDel="003469F5">
          <w:delText>n</w:delText>
        </w:r>
      </w:del>
      <w:r>
        <w:t xml:space="preserve">k </w:t>
      </w:r>
      <w:del w:id="271" w:author="VZ" w:date="2014-11-02T18:02:00Z">
        <w:r w:rsidDel="003469F5">
          <w:delText xml:space="preserve">egy </w:delText>
        </w:r>
      </w:del>
      <w:ins w:id="272" w:author="VZ" w:date="2014-11-02T18:02:00Z">
        <w:r w:rsidR="003469F5">
          <w:t xml:space="preserve">a </w:t>
        </w:r>
      </w:ins>
      <w:r>
        <w:t xml:space="preserve">Harris </w:t>
      </w:r>
      <w:ins w:id="273" w:author="VZ" w:date="2014-11-02T18:02:00Z">
        <w:r w:rsidR="003469F5">
          <w:t xml:space="preserve">sarokdetektor </w:t>
        </w:r>
      </w:ins>
      <w:del w:id="274" w:author="VZ" w:date="2014-11-02T18:02:00Z">
        <w:r w:rsidDel="003469F5">
          <w:delText>paramétert</w:delText>
        </w:r>
        <w:r w:rsidR="005009F5" w:rsidDel="003469F5">
          <w:delText xml:space="preserve"> </w:delText>
        </w:r>
      </w:del>
      <w:ins w:id="275" w:author="VZ" w:date="2014-11-02T18:02:00Z">
        <w:r w:rsidR="003469F5">
          <w:t>eredményeit</w:t>
        </w:r>
        <w:proofErr w:type="gramEnd"/>
        <w:r w:rsidR="003469F5">
          <w:t xml:space="preserve"> </w:t>
        </w:r>
      </w:ins>
      <w:r w:rsidR="004842F3">
        <w:fldChar w:fldCharType="begin" w:fldLock="1"/>
      </w:r>
      <w:r w:rsidR="00BA0FBB">
        <w:instrText>ADDIN CSL_CITATION { "citationItems" : [ { "id" : "ITEM-1", "itemData" : { "author" : [ { "dropping-particle" : "", "family" : "Sainarayanan", "given" : "J. M. R. D. G.", "non-dropping-particle" : "", "parse-names" : false, "suffix" : "" } ], "container-title" : "International Journal of Computer Applications", "id" : "ITEM-1", "issue" : "1", "issued" : { "date-parts" : [ [ "0" ] ] }, "title" : "Harris Operator Corner Detection using Sliding Window Method", "type" : "article-journal", "volume" : "22" }, "uris" : [ "http://www.mendeley.com/documents/?uuid=f0db8500-d65f-471c-b267-fb70bf57e96a" ] } ], "mendeley" : { "previouslyFormattedCitation" : "[10]" }, "properties" : { "noteIndex" : 0 }, "schema" : "https://github.com/citation-style-language/schema/raw/master/csl-citation.json" }</w:instrText>
      </w:r>
      <w:r w:rsidR="004842F3">
        <w:fldChar w:fldCharType="separate"/>
      </w:r>
      <w:r w:rsidR="005009F5" w:rsidRPr="005009F5">
        <w:rPr>
          <w:noProof/>
        </w:rPr>
        <w:t>[10]</w:t>
      </w:r>
      <w:r w:rsidR="004842F3">
        <w:fldChar w:fldCharType="end"/>
      </w:r>
      <w:r w:rsidRPr="003A345C">
        <w:t>, így ez</w:t>
      </w:r>
      <w:ins w:id="276" w:author="VZ" w:date="2014-11-02T18:02:00Z">
        <w:r w:rsidR="003469F5">
          <w:t>eke</w:t>
        </w:r>
      </w:ins>
      <w:r w:rsidRPr="003A345C">
        <w:t>t az értéke</w:t>
      </w:r>
      <w:ins w:id="277" w:author="VZ" w:date="2014-11-02T18:02:00Z">
        <w:r w:rsidR="003469F5">
          <w:t>ke</w:t>
        </w:r>
      </w:ins>
      <w:r w:rsidRPr="003A345C">
        <w:t>t fogja használ</w:t>
      </w:r>
      <w:r w:rsidR="005E1E5C">
        <w:t xml:space="preserve">ni a </w:t>
      </w:r>
      <w:del w:id="278" w:author="VZ" w:date="2014-11-02T18:03:00Z">
        <w:r w:rsidR="005E1E5C" w:rsidDel="003469F5">
          <w:delText xml:space="preserve">sarokpontok </w:delText>
        </w:r>
      </w:del>
      <w:r w:rsidR="005E1E5C">
        <w:t>detektálásához. H</w:t>
      </w:r>
      <w:r w:rsidRPr="003A345C">
        <w:t>a a paramétert elhagyjuk</w:t>
      </w:r>
      <w:r w:rsidR="00DF1DCD">
        <w:t>,</w:t>
      </w:r>
      <w:r w:rsidRPr="003A345C">
        <w:t xml:space="preserve"> akkor a minimális sajátérték keresése alapján fogja a pontjainkat megtalálni. Az algoritmus eredménye után a megmaradt pixelek lesznek a számunkra jól követhet</w:t>
      </w:r>
      <w:r w:rsidR="0064093B">
        <w:t>őek</w:t>
      </w:r>
      <w:r w:rsidRPr="003A345C">
        <w:t xml:space="preserve"> </w:t>
      </w:r>
      <w:r w:rsidR="00DF1DCD">
        <w:t>(lásd 1</w:t>
      </w:r>
      <w:r w:rsidR="00157693">
        <w:t>4</w:t>
      </w:r>
      <w:r w:rsidR="00DF1DCD">
        <w:t>. ábra)</w:t>
      </w:r>
      <w:r w:rsidRPr="003A345C">
        <w:t xml:space="preserve">. A következő részben ismertetett módszernek az inputjait fogják szolgálni a megtalált jellemzők. </w:t>
      </w:r>
    </w:p>
    <w:p w14:paraId="46F306E6" w14:textId="77777777" w:rsidR="00BC474A" w:rsidRDefault="00BC474A" w:rsidP="00DF1DCD">
      <w:pPr>
        <w:keepNext/>
        <w:spacing w:before="120"/>
        <w:jc w:val="center"/>
      </w:pPr>
      <w:r>
        <w:rPr>
          <w:noProof/>
        </w:rPr>
        <w:lastRenderedPageBreak/>
        <w:drawing>
          <wp:inline distT="0" distB="0" distL="0" distR="0" wp14:anchorId="47A0937A" wp14:editId="76468CAE">
            <wp:extent cx="4579620" cy="1714500"/>
            <wp:effectExtent l="0" t="0" r="0" b="0"/>
            <wp:docPr id="29" name="Kép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579620" cy="1714500"/>
                    </a:xfrm>
                    <a:prstGeom prst="rect">
                      <a:avLst/>
                    </a:prstGeom>
                    <a:noFill/>
                    <a:ln>
                      <a:noFill/>
                    </a:ln>
                  </pic:spPr>
                </pic:pic>
              </a:graphicData>
            </a:graphic>
          </wp:inline>
        </w:drawing>
      </w:r>
    </w:p>
    <w:p w14:paraId="745C7487" w14:textId="77777777" w:rsidR="00B62B99" w:rsidRPr="00BC474A" w:rsidRDefault="004842F3" w:rsidP="00BC474A">
      <w:pPr>
        <w:pStyle w:val="Kpalrs"/>
        <w:spacing w:before="120"/>
        <w:rPr>
          <w:noProof/>
          <w:color w:val="000000" w:themeColor="text1"/>
          <w:szCs w:val="20"/>
        </w:rPr>
      </w:pPr>
      <w:r w:rsidRPr="00750117">
        <w:rPr>
          <w:noProof/>
          <w:color w:val="000000" w:themeColor="text1"/>
          <w:szCs w:val="20"/>
        </w:rPr>
        <w:fldChar w:fldCharType="begin"/>
      </w:r>
      <w:r w:rsidR="00BC474A" w:rsidRPr="00750117">
        <w:rPr>
          <w:noProof/>
          <w:color w:val="000000" w:themeColor="text1"/>
          <w:szCs w:val="20"/>
        </w:rPr>
        <w:instrText xml:space="preserve"> SEQ ábra \* ARABIC </w:instrText>
      </w:r>
      <w:r w:rsidRPr="00750117">
        <w:rPr>
          <w:noProof/>
          <w:color w:val="000000" w:themeColor="text1"/>
          <w:szCs w:val="20"/>
        </w:rPr>
        <w:fldChar w:fldCharType="separate"/>
      </w:r>
      <w:r w:rsidR="00F645D6">
        <w:rPr>
          <w:noProof/>
          <w:color w:val="000000" w:themeColor="text1"/>
          <w:szCs w:val="20"/>
        </w:rPr>
        <w:t>14</w:t>
      </w:r>
      <w:r w:rsidRPr="00750117">
        <w:rPr>
          <w:noProof/>
          <w:color w:val="000000" w:themeColor="text1"/>
          <w:szCs w:val="20"/>
        </w:rPr>
        <w:fldChar w:fldCharType="end"/>
      </w:r>
      <w:r w:rsidR="00BC474A" w:rsidRPr="00750117">
        <w:rPr>
          <w:noProof/>
          <w:color w:val="000000" w:themeColor="text1"/>
          <w:szCs w:val="20"/>
        </w:rPr>
        <w:t xml:space="preserve">. ábra – </w:t>
      </w:r>
      <w:r w:rsidR="000A5B86" w:rsidRPr="000A5B86">
        <w:rPr>
          <w:noProof/>
          <w:color w:val="000000" w:themeColor="text1"/>
          <w:szCs w:val="20"/>
        </w:rPr>
        <w:t>Sarokpont detektorok alkalmazása felhős képen. Balra a Harris-féle sarokpont detektor, jobbra a minimális sajátértékkel számolt módszer.</w:t>
      </w:r>
    </w:p>
    <w:p w14:paraId="19EF4A1E" w14:textId="77777777" w:rsidR="00B62B99" w:rsidRPr="00E05D93" w:rsidRDefault="00EF155A" w:rsidP="00EF155A">
      <w:pPr>
        <w:pStyle w:val="Cmsor2"/>
      </w:pPr>
      <w:bookmarkStart w:id="279" w:name="_Toc385287728"/>
      <w:bookmarkStart w:id="280" w:name="_Toc385409433"/>
      <w:r>
        <w:t>3</w:t>
      </w:r>
      <w:r w:rsidR="00B62B99" w:rsidRPr="00E05D93">
        <w:t>.</w:t>
      </w:r>
      <w:r w:rsidR="00B62B99">
        <w:t>4</w:t>
      </w:r>
      <w:r w:rsidR="00B62B99" w:rsidRPr="00E05D93">
        <w:t xml:space="preserve">. </w:t>
      </w:r>
      <w:r w:rsidR="00B62B99">
        <w:t>A felhők elmozdulásának meghatározása</w:t>
      </w:r>
      <w:bookmarkEnd w:id="279"/>
      <w:bookmarkEnd w:id="280"/>
      <w:del w:id="281" w:author="VZ" w:date="2014-11-02T18:03:00Z">
        <w:r w:rsidR="00B62B99" w:rsidRPr="00E05D93" w:rsidDel="003469F5">
          <w:delText xml:space="preserve"> </w:delText>
        </w:r>
      </w:del>
    </w:p>
    <w:p w14:paraId="0BFB2A1B" w14:textId="77777777" w:rsidR="00B62B99" w:rsidRPr="00E05D93" w:rsidRDefault="00EF155A" w:rsidP="00EF155A">
      <w:pPr>
        <w:pStyle w:val="Cmsor3"/>
      </w:pPr>
      <w:bookmarkStart w:id="282" w:name="_Toc385287729"/>
      <w:bookmarkStart w:id="283" w:name="_Toc385409434"/>
      <w:r>
        <w:t>3</w:t>
      </w:r>
      <w:r w:rsidR="00B62B99" w:rsidRPr="00E05D93">
        <w:t>.</w:t>
      </w:r>
      <w:r w:rsidR="00B62B99">
        <w:t>4</w:t>
      </w:r>
      <w:r w:rsidR="00B62B99" w:rsidRPr="00E05D93">
        <w:t xml:space="preserve">.1. </w:t>
      </w:r>
      <w:r w:rsidR="00B62B99">
        <w:t>Az optikai áramlás</w:t>
      </w:r>
      <w:bookmarkEnd w:id="282"/>
      <w:bookmarkEnd w:id="283"/>
    </w:p>
    <w:p w14:paraId="3D8B130B" w14:textId="77777777" w:rsidR="00B62B99" w:rsidRDefault="00B62B99" w:rsidP="00393C21">
      <w:pPr>
        <w:spacing w:before="120"/>
        <w:ind w:firstLine="426"/>
      </w:pPr>
      <w:r w:rsidRPr="00B62B99">
        <w:t xml:space="preserve">Az </w:t>
      </w:r>
      <w:del w:id="284" w:author="VZ" w:date="2014-11-02T18:04:00Z">
        <w:r w:rsidRPr="00B62B99" w:rsidDel="003469F5">
          <w:delText xml:space="preserve">Optikai </w:delText>
        </w:r>
      </w:del>
      <w:ins w:id="285" w:author="VZ" w:date="2014-11-02T18:04:00Z">
        <w:r w:rsidR="003469F5">
          <w:t>o</w:t>
        </w:r>
        <w:r w:rsidR="003469F5" w:rsidRPr="00B62B99">
          <w:t xml:space="preserve">ptikai </w:t>
        </w:r>
      </w:ins>
      <w:r w:rsidRPr="00B62B99">
        <w:t>áramlás meghatározása nem más, mint több képen azonos képrészletek megfeleltetése és ezáltal az elmozdulás detektálása és/vagy sebesség meghatározása.</w:t>
      </w:r>
      <w:ins w:id="286" w:author="VZ" w:date="2014-11-02T18:04:00Z">
        <w:r w:rsidR="003469F5">
          <w:t xml:space="preserve"> </w:t>
        </w:r>
      </w:ins>
      <w:del w:id="287" w:author="VZ" w:date="2014-11-02T18:04:00Z">
        <w:r w:rsidRPr="00B62B99" w:rsidDel="003469F5">
          <w:br/>
        </w:r>
      </w:del>
      <w:r w:rsidRPr="00B62B99">
        <w:t>A detektált elmozdulás nem feltétlenül egyezik meg a valós elmozdulással, mivel a valós háromdimenziós világ</w:t>
      </w:r>
      <w:del w:id="288" w:author="VZ" w:date="2014-11-02T18:04:00Z">
        <w:r w:rsidRPr="00B62B99" w:rsidDel="003469F5">
          <w:delText>ot</w:delText>
        </w:r>
      </w:del>
      <w:r w:rsidRPr="00B62B99">
        <w:t xml:space="preserve"> kétdimenziósra </w:t>
      </w:r>
      <w:del w:id="289" w:author="VZ" w:date="2014-11-02T18:04:00Z">
        <w:r w:rsidRPr="00B62B99" w:rsidDel="003469F5">
          <w:delText xml:space="preserve">kell </w:delText>
        </w:r>
      </w:del>
      <w:r w:rsidRPr="00B62B99">
        <w:t>lekép</w:t>
      </w:r>
      <w:del w:id="290" w:author="VZ" w:date="2014-11-02T18:04:00Z">
        <w:r w:rsidRPr="00B62B99" w:rsidDel="003469F5">
          <w:delText>e</w:delText>
        </w:r>
      </w:del>
      <w:r w:rsidRPr="00B62B99">
        <w:t>z</w:t>
      </w:r>
      <w:ins w:id="291" w:author="VZ" w:date="2014-11-02T18:04:00Z">
        <w:r w:rsidR="003469F5">
          <w:t>ett képein dolgozunk</w:t>
        </w:r>
      </w:ins>
      <w:del w:id="292" w:author="VZ" w:date="2014-11-02T18:04:00Z">
        <w:r w:rsidRPr="00B62B99" w:rsidDel="003469F5">
          <w:delText>nünk</w:delText>
        </w:r>
      </w:del>
      <w:r w:rsidR="00831614">
        <w:t>. Í</w:t>
      </w:r>
      <w:r w:rsidRPr="00B62B99">
        <w:t>gy ha nem tudjuk, hogy a kamera rögzített-e vagy sem</w:t>
      </w:r>
      <w:ins w:id="293" w:author="VZ" w:date="2014-11-02T18:05:00Z">
        <w:r w:rsidR="003469F5">
          <w:t>,</w:t>
        </w:r>
      </w:ins>
      <w:r w:rsidRPr="00B62B99">
        <w:t xml:space="preserve"> nem lehet meghatározni, hogy a tárgy vagy a képfelvevő rendszerünk tett-e mozgást. </w:t>
      </w:r>
      <w:proofErr w:type="gramStart"/>
      <w:r w:rsidRPr="00B62B99">
        <w:t xml:space="preserve">Ugyanis ha </w:t>
      </w:r>
      <w:del w:id="294" w:author="VZ" w:date="2014-11-02T18:05:00Z">
        <w:r w:rsidRPr="00B62B99" w:rsidDel="003469F5">
          <w:delText> </w:delText>
        </w:r>
      </w:del>
      <w:r w:rsidRPr="00B62B99">
        <w:t>az objektum és a felvevő helyzete egymáshoz képest megváltozik, akkor az egy kétdimenziós képen a tárgy vetületének az elmozdulását jelöli</w:t>
      </w:r>
      <w:proofErr w:type="gramEnd"/>
      <w:del w:id="295" w:author="VZ" w:date="2014-11-02T18:05:00Z">
        <w:r w:rsidRPr="00B62B99" w:rsidDel="003469F5">
          <w:delText>.</w:delText>
        </w:r>
      </w:del>
      <w:r w:rsidR="00C1425F">
        <w:t xml:space="preserve"> </w:t>
      </w:r>
      <w:r w:rsidR="004842F3">
        <w:fldChar w:fldCharType="begin" w:fldLock="1"/>
      </w:r>
      <w:r w:rsidR="00BA0FBB">
        <w:instrText>ADDIN CSL_CITATION { "citationItems" : [ { "id" : "ITEM-1", "itemData" : { "DOI" : "10.1109/TIP.2009.2032341", "ISBN" : "0387263713", "ISSN" : "1941-0042", "PMID" : "19758864", "abstract" : "ABSTRACT This chapter provides a tutorial introduction to gradient- based optical ow estimation. We discuss least-squares and robust estima- tors, iterative coarse-to-ne renement, dierent forms of parametric mo- tion models, dierent conservation assumptions, probabilistic formulations, and robust mixture models.", "author" : [ { "dropping-particle" : "", "family" : "Fleet", "given" : "David", "non-dropping-particle" : "", "parse-names" : false, "suffix" : "" }, { "dropping-particle" : "", "family" : "Weiss", "given" : "Yair", "non-dropping-particle" : "", "parse-names" : false, "suffix" : "" } ], "chapter-number" : "15", "container-title" : "Mathematical models for Computer Vision: The Handbook", "id" : "ITEM-1", "issued" : { "date-parts" : [ [ "2005" ] ] }, "page" : "239-257", "publisher" : "Springer", "title" : "Optical Flow Estimation", "type" : "chapter" }, "uris" : [ "http://www.mendeley.com/documents/?uuid=1d1ff64f-b470-41f8-8e18-e92f443229d5" ] } ], "mendeley" : { "previouslyFormattedCitation" : "[11]" }, "properties" : { "noteIndex" : 0 }, "schema" : "https://github.com/citation-style-language/schema/raw/master/csl-citation.json" }</w:instrText>
      </w:r>
      <w:r w:rsidR="004842F3">
        <w:fldChar w:fldCharType="separate"/>
      </w:r>
      <w:r w:rsidR="00C1425F" w:rsidRPr="00C1425F">
        <w:rPr>
          <w:noProof/>
        </w:rPr>
        <w:t>[11]</w:t>
      </w:r>
      <w:r w:rsidR="004842F3">
        <w:fldChar w:fldCharType="end"/>
      </w:r>
      <w:ins w:id="296" w:author="VZ" w:date="2014-11-02T18:05:00Z">
        <w:r w:rsidR="003469F5">
          <w:t>.</w:t>
        </w:r>
      </w:ins>
    </w:p>
    <w:p w14:paraId="1B66608B" w14:textId="77777777" w:rsidR="00B62B99" w:rsidRDefault="00B62B99" w:rsidP="00B62B99">
      <w:pPr>
        <w:spacing w:before="120"/>
        <w:ind w:firstLine="426"/>
      </w:pPr>
      <w:r>
        <w:t xml:space="preserve">Feltételezzük, hogy a pixelek nem változtatják meg az intenzitásukat az elmozdulás alatt, </w:t>
      </w:r>
      <w:commentRangeStart w:id="297"/>
      <w:r>
        <w:t>hogy a kép</w:t>
      </w:r>
      <w:del w:id="298" w:author="VZ" w:date="2014-11-02T18:06:00Z">
        <w:r w:rsidDel="003469F5">
          <w:delText xml:space="preserve"> </w:delText>
        </w:r>
      </w:del>
      <w:r>
        <w:t xml:space="preserve">térben koherens és időben állandó </w:t>
      </w:r>
      <w:commentRangeEnd w:id="297"/>
      <w:r w:rsidR="003469F5">
        <w:rPr>
          <w:rStyle w:val="Jegyzethivatkozs"/>
        </w:rPr>
        <w:commentReference w:id="297"/>
      </w:r>
      <w:r>
        <w:t xml:space="preserve">(egy felületi elem elmozdulása időben lassan változik). </w:t>
      </w:r>
      <w:commentRangeStart w:id="299"/>
      <w:del w:id="300" w:author="VZ" w:date="2014-11-02T18:09:00Z">
        <w:r w:rsidDel="003469F5">
          <w:delText>Egy probléma</w:delText>
        </w:r>
      </w:del>
      <w:ins w:id="301" w:author="VZ" w:date="2014-11-02T18:09:00Z">
        <w:r w:rsidR="003469F5">
          <w:t>Ugyanakkor megjelenik</w:t>
        </w:r>
      </w:ins>
      <w:r>
        <w:t xml:space="preserve"> az úgynevezett ape</w:t>
      </w:r>
      <w:ins w:id="302" w:author="VZ" w:date="2014-11-02T18:07:00Z">
        <w:r w:rsidR="003469F5">
          <w:t>r</w:t>
        </w:r>
      </w:ins>
      <w:r>
        <w:t>túra probléma</w:t>
      </w:r>
      <w:commentRangeEnd w:id="299"/>
      <w:r w:rsidR="003469F5">
        <w:rPr>
          <w:rStyle w:val="Jegyzethivatkozs"/>
        </w:rPr>
        <w:commentReference w:id="299"/>
      </w:r>
      <w:r>
        <w:t>, azaz</w:t>
      </w:r>
      <w:ins w:id="303" w:author="VZ" w:date="2014-11-02T18:09:00Z">
        <w:r w:rsidR="003469F5">
          <w:t>,</w:t>
        </w:r>
      </w:ins>
      <w:r>
        <w:t xml:space="preserve"> </w:t>
      </w:r>
      <w:del w:id="304" w:author="VZ" w:date="2014-11-02T18:10:00Z">
        <w:r w:rsidDel="003469F5">
          <w:delText xml:space="preserve">hogy </w:delText>
        </w:r>
      </w:del>
      <w:r>
        <w:t>az</w:t>
      </w:r>
      <w:ins w:id="305" w:author="VZ" w:date="2014-11-02T18:10:00Z">
        <w:r w:rsidR="003469F5">
          <w:t xml:space="preserve"> </w:t>
        </w:r>
        <w:proofErr w:type="spellStart"/>
        <w:r w:rsidR="003469F5">
          <w:t>elmozdulásvektor</w:t>
        </w:r>
        <w:proofErr w:type="spellEnd"/>
        <w:r w:rsidR="003469F5">
          <w:t xml:space="preserve"> csak élre merőleges komponensét </w:t>
        </w:r>
      </w:ins>
      <w:del w:id="306" w:author="VZ" w:date="2014-11-02T18:10:00Z">
        <w:r w:rsidDel="003469F5">
          <w:delText xml:space="preserve"> élre párhuzamos elmozdulást nem </w:delText>
        </w:r>
      </w:del>
      <w:r>
        <w:t xml:space="preserve">tudjuk detektálni, </w:t>
      </w:r>
      <w:del w:id="307" w:author="VZ" w:date="2014-11-02T18:10:00Z">
        <w:r w:rsidDel="003469F5">
          <w:delText>csak a merőlegeset</w:delText>
        </w:r>
      </w:del>
      <w:ins w:id="308" w:author="VZ" w:date="2014-11-02T18:10:00Z">
        <w:r w:rsidR="003469F5">
          <w:t>a párhuzamosat nem</w:t>
        </w:r>
        <w:proofErr w:type="gramStart"/>
        <w:r w:rsidR="003469F5">
          <w:t>.</w:t>
        </w:r>
      </w:ins>
      <w:r>
        <w:t>.</w:t>
      </w:r>
      <w:proofErr w:type="gramEnd"/>
    </w:p>
    <w:p w14:paraId="41927C47" w14:textId="77777777" w:rsidR="00B62B99" w:rsidRDefault="00EF155A" w:rsidP="00EF155A">
      <w:pPr>
        <w:pStyle w:val="Cmsor3"/>
      </w:pPr>
      <w:bookmarkStart w:id="309" w:name="_Toc385287730"/>
      <w:bookmarkStart w:id="310" w:name="_Toc385409435"/>
      <w:r>
        <w:t>3</w:t>
      </w:r>
      <w:r w:rsidR="00B62B99" w:rsidRPr="00E05D93">
        <w:t>.</w:t>
      </w:r>
      <w:r w:rsidR="00B62B99">
        <w:t>4</w:t>
      </w:r>
      <w:r w:rsidR="00B62B99" w:rsidRPr="00E05D93">
        <w:t>.</w:t>
      </w:r>
      <w:r w:rsidR="00B62B99">
        <w:t>2</w:t>
      </w:r>
      <w:r w:rsidR="00B62B99" w:rsidRPr="00E05D93">
        <w:t xml:space="preserve">. </w:t>
      </w:r>
      <w:r w:rsidR="00B62B99">
        <w:t>Az elmozdulás azonosítása</w:t>
      </w:r>
      <w:bookmarkEnd w:id="309"/>
      <w:bookmarkEnd w:id="310"/>
    </w:p>
    <w:p w14:paraId="2BB68A15" w14:textId="77777777" w:rsidR="001B2AB3" w:rsidRPr="00D37048" w:rsidRDefault="001B2AB3" w:rsidP="00D37048">
      <w:pPr>
        <w:spacing w:before="120"/>
        <w:ind w:firstLine="426"/>
      </w:pPr>
      <w:bookmarkStart w:id="311" w:name="_Toc176229666"/>
      <w:bookmarkStart w:id="312" w:name="_Ref230633021"/>
      <w:bookmarkStart w:id="313" w:name="_Ref230633571"/>
      <w:bookmarkStart w:id="314" w:name="_Toc237759708"/>
      <w:r w:rsidRPr="00D37048">
        <w:t xml:space="preserve">Az általunk használt </w:t>
      </w:r>
      <w:ins w:id="315" w:author="VZ" w:date="2014-11-02T18:11:00Z">
        <w:r w:rsidR="003469F5">
          <w:t>p</w:t>
        </w:r>
      </w:ins>
      <w:del w:id="316" w:author="VZ" w:date="2014-11-02T18:11:00Z">
        <w:r w:rsidRPr="00D37048" w:rsidDel="003469F5">
          <w:delText>P</w:delText>
        </w:r>
      </w:del>
      <w:r w:rsidRPr="00D37048">
        <w:t>iramistechnikával bővített Lucas–</w:t>
      </w:r>
      <w:proofErr w:type="spellStart"/>
      <w:r w:rsidRPr="00D37048">
        <w:t>Kanade-féle</w:t>
      </w:r>
      <w:proofErr w:type="spellEnd"/>
      <w:r w:rsidRPr="00D37048">
        <w:t xml:space="preserve"> jellemzőkövetés</w:t>
      </w:r>
      <w:bookmarkEnd w:id="311"/>
      <w:bookmarkEnd w:id="312"/>
      <w:bookmarkEnd w:id="313"/>
      <w:bookmarkEnd w:id="314"/>
      <w:r w:rsidRPr="00D37048">
        <w:t xml:space="preserve"> fogjuk használni az elmozdulás irányának meghatározásához.</w:t>
      </w:r>
    </w:p>
    <w:p w14:paraId="14DC1CC0" w14:textId="77777777" w:rsidR="0064093B" w:rsidRPr="0064093B" w:rsidRDefault="001B2AB3" w:rsidP="0064093B">
      <w:pPr>
        <w:spacing w:before="120"/>
        <w:ind w:firstLine="426"/>
        <w:rPr>
          <w:color w:val="000000" w:themeColor="text1"/>
        </w:rPr>
      </w:pPr>
      <w:r w:rsidRPr="00D37048">
        <w:t>A probléma megoldása érdekében a klasszikus Lucas–</w:t>
      </w:r>
      <w:proofErr w:type="spellStart"/>
      <w:r w:rsidRPr="00D37048">
        <w:t>Kanade-algoritmus</w:t>
      </w:r>
      <w:proofErr w:type="spellEnd"/>
      <w:r w:rsidRPr="00D37048">
        <w:t xml:space="preserve"> piramisos implementálását használjuk fel. A Lucas–</w:t>
      </w:r>
      <w:proofErr w:type="spellStart"/>
      <w:r w:rsidRPr="00D37048">
        <w:t>Kanade</w:t>
      </w:r>
      <w:proofErr w:type="spellEnd"/>
      <w:r w:rsidRPr="00D37048">
        <w:t xml:space="preserve"> iteratív optikai folyam számítási módszer megfelelő lokális követési pontosságot eredményez. </w:t>
      </w:r>
      <w:proofErr w:type="gramStart"/>
      <w:r w:rsidRPr="00D37048">
        <w:t xml:space="preserve">Az algoritmust </w:t>
      </w:r>
      <w:proofErr w:type="spellStart"/>
      <w:r w:rsidRPr="00D37048">
        <w:t>pszeudókód</w:t>
      </w:r>
      <w:proofErr w:type="spellEnd"/>
      <w:r w:rsidRPr="00D37048">
        <w:t xml:space="preserve"> formájában összegezve mutatjuk be</w:t>
      </w:r>
      <w:r w:rsidR="0064093B">
        <w:t xml:space="preserve"> a</w:t>
      </w:r>
      <w:proofErr w:type="gramEnd"/>
      <w:r w:rsidR="00BA0FBB">
        <w:t xml:space="preserve"> </w:t>
      </w:r>
      <w:r w:rsidR="004842F3">
        <w:fldChar w:fldCharType="begin" w:fldLock="1"/>
      </w:r>
      <w:r w:rsidR="00BA0FBB">
        <w:instrText>ADDIN CSL_CITATION { "citationItems" : [ { "id" : "ITEM-1", "itemData" : { "author" : [ { "dropping-particle" : "", "family" : "Choudhary", "given" : "B. K.", "non-dropping-particle" : "", "parse-names" : false, "suffix" : "" }, { "dropping-particle" : "", "family" : "Sinha", "given" : "N. K.", "non-dropping-particle" : "", "parse-names" : false, "suffix" : "" }, { "dropping-particle" : "", "family" : "Shanker", "given" : "P.", "non-dropping-particle" : "", "parse-names" : false, "suffix" : "" } ], "container-title" : "Journal of Information Systems and Communication", "id" : "ITEM-1", "issued" : { "date-parts" : [ [ "2012" ] ] }, "page" : "269-273", "title" : "Pyramid Method in Image Processing", "type" : "article-journal", "volume" : "3" }, "uris" : [ "http://www.mendeley.com/documents/?uuid=c3bcbbf6-050b-48be-b880-e850ca46278c" ] } ], "mendeley" : { "previouslyFormattedCitation" : "[7]" }, "properties" : { "noteIndex" : 0 }, "schema" : "https://github.com/citation-style-language/schema/raw/master/csl-citation.json" }</w:instrText>
      </w:r>
      <w:r w:rsidR="004842F3">
        <w:fldChar w:fldCharType="separate"/>
      </w:r>
      <w:proofErr w:type="gramStart"/>
      <w:r w:rsidR="00BA0FBB" w:rsidRPr="00BA0FBB">
        <w:rPr>
          <w:noProof/>
        </w:rPr>
        <w:t>[7]</w:t>
      </w:r>
      <w:r w:rsidR="004842F3">
        <w:fldChar w:fldCharType="end"/>
      </w:r>
      <w:r w:rsidR="0064093B">
        <w:t xml:space="preserve"> és</w:t>
      </w:r>
      <w:proofErr w:type="gramEnd"/>
      <w:r w:rsidR="00BA0FBB">
        <w:t xml:space="preserve"> </w:t>
      </w:r>
      <w:r w:rsidR="004842F3">
        <w:fldChar w:fldCharType="begin" w:fldLock="1"/>
      </w:r>
      <w:r w:rsidR="00BA0FBB">
        <w:instrText>ADDIN CSL_CITATION { "citationItems" : [ { "id" : "ITEM-1", "itemData" : { "author" : [ { "dropping-particle" : "", "family" : "V\u00e1mossy", "given" : "Z.", "non-dropping-particle" : "", "parse-names" : false, "suffix" : "" }, { "dropping-particle" : "", "family" : "T\u00f3thP", "given" : "\u00c1.", "non-dropping-particle" : "", "parse-names" : false, "suffix" : "" }, { "dropping-particle" : "", "family" : "Hirschberg", "given" : "", "non-dropping-particle" : "", "parse-names" : false, "suffix" : "" } ], "container-title" : "IEEE Proceedings of the 2nd Serbian-Hungarian Joint Symposium on Intelligent Systems", "id" : "ITEM-1", "issued" : { "date-parts" : [ [ "2004" ] ] }, "title" : "PAL Based Localization Using Pyramidal Lucas-Kanade Feature Tracker", "type" : "article-journal" }, "uris" : [ "http://www.mendeley.com/documents/?uuid=4b0903f2-a1f5-4cd7-a8ba-299c0277361a" ] } ], "mendeley" : { "previouslyFormattedCitation" : "[12]" }, "properties" : { "noteIndex" : 0 }, "schema" : "https://github.com/citation-style-language/schema/raw/master/csl-citation.json" }</w:instrText>
      </w:r>
      <w:r w:rsidR="004842F3">
        <w:fldChar w:fldCharType="separate"/>
      </w:r>
      <w:r w:rsidR="00BA0FBB" w:rsidRPr="00BA0FBB">
        <w:rPr>
          <w:noProof/>
        </w:rPr>
        <w:t>[12]</w:t>
      </w:r>
      <w:r w:rsidR="004842F3">
        <w:fldChar w:fldCharType="end"/>
      </w:r>
      <w:r w:rsidR="0064093B">
        <w:t xml:space="preserve"> alapján</w:t>
      </w:r>
      <w:r w:rsidRPr="00D37048">
        <w:t xml:space="preserve">. </w:t>
      </w:r>
    </w:p>
    <w:p w14:paraId="5B47B269" w14:textId="77777777" w:rsidR="001B2AB3" w:rsidRPr="00D37048" w:rsidRDefault="001B2AB3" w:rsidP="00D37048">
      <w:pPr>
        <w:tabs>
          <w:tab w:val="left" w:pos="8647"/>
          <w:tab w:val="right" w:pos="9072"/>
        </w:tabs>
        <w:spacing w:before="120"/>
        <w:ind w:firstLine="426"/>
        <w:rPr>
          <w:color w:val="000000" w:themeColor="text1"/>
        </w:rPr>
      </w:pPr>
      <w:r w:rsidRPr="00D37048">
        <w:rPr>
          <w:color w:val="000000" w:themeColor="text1"/>
        </w:rPr>
        <w:t>Cél: az I kép egy u pontjához találjuk meg a neki megfelelő v helyzetű pontot a J képen.</w:t>
      </w:r>
    </w:p>
    <w:p w14:paraId="68945CFB" w14:textId="77777777" w:rsidR="001B2AB3" w:rsidRPr="00D37048" w:rsidRDefault="001B2AB3" w:rsidP="00D37048">
      <w:pPr>
        <w:tabs>
          <w:tab w:val="left" w:pos="8647"/>
          <w:tab w:val="right" w:pos="9072"/>
        </w:tabs>
        <w:spacing w:before="120"/>
        <w:ind w:firstLine="426"/>
        <w:rPr>
          <w:color w:val="000000" w:themeColor="text1"/>
        </w:rPr>
      </w:pPr>
      <w:r w:rsidRPr="00D37048">
        <w:rPr>
          <w:color w:val="000000" w:themeColor="text1"/>
        </w:rPr>
        <w:t xml:space="preserve">Készítsük el a I és J képpiramisos reprezentációit (az L felső index a piramis szintjére utal): </w:t>
      </w:r>
    </w:p>
    <w:p w14:paraId="1EBFE62C" w14:textId="77777777" w:rsidR="001B2AB3" w:rsidRPr="00D37048" w:rsidRDefault="001B2AB3" w:rsidP="00D37048">
      <w:pPr>
        <w:pStyle w:val="egyenlet"/>
        <w:tabs>
          <w:tab w:val="clear" w:pos="4536"/>
          <w:tab w:val="clear" w:pos="7938"/>
          <w:tab w:val="right" w:pos="9072"/>
        </w:tabs>
        <w:ind w:firstLine="426"/>
        <w:jc w:val="both"/>
        <w:rPr>
          <w:color w:val="000000" w:themeColor="text1"/>
        </w:rPr>
      </w:pPr>
      <w:r w:rsidRPr="00D37048">
        <w:rPr>
          <w:color w:val="000000" w:themeColor="text1"/>
          <w:position w:val="-14"/>
        </w:rPr>
        <w:object w:dxaOrig="1100" w:dyaOrig="400" w14:anchorId="0B8FD57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4.65pt;height:20pt" o:ole="">
            <v:imagedata r:id="rId36" o:title=""/>
          </v:shape>
          <o:OLEObject Type="Embed" ProgID="Equation.3" ShapeID="_x0000_i1025" DrawAspect="Content" ObjectID="_1477254594" r:id="rId37"/>
        </w:object>
      </w:r>
      <w:r w:rsidRPr="00D37048">
        <w:rPr>
          <w:color w:val="000000" w:themeColor="text1"/>
        </w:rPr>
        <w:t xml:space="preserve"> </w:t>
      </w:r>
      <w:proofErr w:type="gramStart"/>
      <w:r w:rsidRPr="00D37048">
        <w:rPr>
          <w:color w:val="000000" w:themeColor="text1"/>
        </w:rPr>
        <w:t>és</w:t>
      </w:r>
      <w:proofErr w:type="gramEnd"/>
      <w:r w:rsidRPr="00D37048">
        <w:rPr>
          <w:color w:val="000000" w:themeColor="text1"/>
        </w:rPr>
        <w:t xml:space="preserve"> </w:t>
      </w:r>
      <w:r w:rsidRPr="00D37048">
        <w:rPr>
          <w:color w:val="000000" w:themeColor="text1"/>
          <w:position w:val="-14"/>
        </w:rPr>
        <w:object w:dxaOrig="1140" w:dyaOrig="400" w14:anchorId="27FDF401">
          <v:shape id="_x0000_i1026" type="#_x0000_t75" style="width:56.65pt;height:20pt" o:ole="">
            <v:imagedata r:id="rId38" o:title=""/>
          </v:shape>
          <o:OLEObject Type="Embed" ProgID="Equation.3" ShapeID="_x0000_i1026" DrawAspect="Content" ObjectID="_1477254595" r:id="rId39"/>
        </w:object>
      </w:r>
      <w:r w:rsidRPr="00D37048">
        <w:rPr>
          <w:color w:val="000000" w:themeColor="text1"/>
        </w:rPr>
        <w:t>.</w:t>
      </w:r>
      <w:r w:rsidRPr="00D37048">
        <w:rPr>
          <w:color w:val="000000" w:themeColor="text1"/>
        </w:rPr>
        <w:tab/>
      </w:r>
      <w:r w:rsidR="00D37048">
        <w:rPr>
          <w:color w:val="000000" w:themeColor="text1"/>
        </w:rPr>
        <w:t>(</w:t>
      </w:r>
      <w:r w:rsidR="00C22556">
        <w:rPr>
          <w:color w:val="000000" w:themeColor="text1"/>
        </w:rPr>
        <w:t>3</w:t>
      </w:r>
      <w:r w:rsidR="00D37048">
        <w:rPr>
          <w:color w:val="000000" w:themeColor="text1"/>
        </w:rPr>
        <w:t>)</w:t>
      </w:r>
    </w:p>
    <w:p w14:paraId="42EDE96C" w14:textId="77777777" w:rsidR="001B2AB3" w:rsidRPr="00D37048" w:rsidRDefault="001B2AB3" w:rsidP="00D37048">
      <w:pPr>
        <w:tabs>
          <w:tab w:val="left" w:pos="8647"/>
          <w:tab w:val="right" w:pos="9072"/>
        </w:tabs>
        <w:spacing w:before="120"/>
        <w:ind w:firstLine="426"/>
        <w:rPr>
          <w:color w:val="000000" w:themeColor="text1"/>
        </w:rPr>
      </w:pPr>
      <w:r w:rsidRPr="00D37048">
        <w:rPr>
          <w:color w:val="000000" w:themeColor="text1"/>
        </w:rPr>
        <w:lastRenderedPageBreak/>
        <w:t>Inicializáljuk a piramisokat a következőkkel:</w:t>
      </w:r>
    </w:p>
    <w:p w14:paraId="3C2099FE" w14:textId="77777777" w:rsidR="001B2AB3" w:rsidRPr="00D37048" w:rsidRDefault="001B2AB3" w:rsidP="00DF1DCD">
      <w:pPr>
        <w:pStyle w:val="egyenlet"/>
        <w:tabs>
          <w:tab w:val="clear" w:pos="4536"/>
          <w:tab w:val="clear" w:pos="7938"/>
          <w:tab w:val="right" w:pos="9072"/>
        </w:tabs>
        <w:ind w:firstLine="426"/>
        <w:rPr>
          <w:color w:val="000000" w:themeColor="text1"/>
        </w:rPr>
      </w:pPr>
      <w:r w:rsidRPr="00D37048">
        <w:rPr>
          <w:color w:val="000000" w:themeColor="text1"/>
          <w:position w:val="-14"/>
        </w:rPr>
        <w:object w:dxaOrig="2400" w:dyaOrig="460" w14:anchorId="54868ACD">
          <v:shape id="_x0000_i1027" type="#_x0000_t75" style="width:121.35pt;height:23.35pt" o:ole="">
            <v:imagedata r:id="rId40" o:title=""/>
          </v:shape>
          <o:OLEObject Type="Embed" ProgID="Equation.3" ShapeID="_x0000_i1027" DrawAspect="Content" ObjectID="_1477254596" r:id="rId41"/>
        </w:object>
      </w:r>
      <w:r w:rsidRPr="00D37048">
        <w:rPr>
          <w:color w:val="000000" w:themeColor="text1"/>
        </w:rPr>
        <w:t>.</w:t>
      </w:r>
      <w:r w:rsidR="00D37048">
        <w:rPr>
          <w:color w:val="000000" w:themeColor="text1"/>
        </w:rPr>
        <w:tab/>
        <w:t>(</w:t>
      </w:r>
      <w:r w:rsidR="00C22556">
        <w:rPr>
          <w:color w:val="000000" w:themeColor="text1"/>
        </w:rPr>
        <w:t>4</w:t>
      </w:r>
      <w:r w:rsidR="00D37048">
        <w:rPr>
          <w:color w:val="000000" w:themeColor="text1"/>
        </w:rPr>
        <w:t>)</w:t>
      </w:r>
      <w:r w:rsidRPr="00D37048">
        <w:rPr>
          <w:color w:val="000000" w:themeColor="text1"/>
        </w:rPr>
        <w:tab/>
      </w:r>
    </w:p>
    <w:p w14:paraId="49C0833C" w14:textId="77777777" w:rsidR="001B2AB3" w:rsidRPr="00D37048" w:rsidRDefault="001B2AB3" w:rsidP="00D37048">
      <w:pPr>
        <w:tabs>
          <w:tab w:val="left" w:pos="8647"/>
          <w:tab w:val="right" w:pos="9072"/>
        </w:tabs>
        <w:spacing w:before="120"/>
        <w:ind w:firstLine="426"/>
        <w:rPr>
          <w:color w:val="000000" w:themeColor="text1"/>
        </w:rPr>
      </w:pPr>
      <w:r w:rsidRPr="00D37048">
        <w:rPr>
          <w:color w:val="000000" w:themeColor="text1"/>
        </w:rPr>
        <w:t>Futtassunk ciklust a legmagasabb szinttől (L = L</w:t>
      </w:r>
      <w:r w:rsidRPr="00D37048">
        <w:rPr>
          <w:color w:val="000000" w:themeColor="text1"/>
          <w:vertAlign w:val="subscript"/>
        </w:rPr>
        <w:t>m</w:t>
      </w:r>
      <w:r w:rsidRPr="00D37048">
        <w:rPr>
          <w:color w:val="000000" w:themeColor="text1"/>
        </w:rPr>
        <w:t>) a legalacsonyabbig (L = 0):</w:t>
      </w:r>
    </w:p>
    <w:p w14:paraId="79776617" w14:textId="77777777" w:rsidR="001B2AB3" w:rsidRPr="00D37048" w:rsidRDefault="001B2AB3" w:rsidP="00D37048">
      <w:pPr>
        <w:tabs>
          <w:tab w:val="left" w:pos="8647"/>
          <w:tab w:val="right" w:pos="9072"/>
        </w:tabs>
        <w:ind w:firstLine="426"/>
        <w:rPr>
          <w:color w:val="000000" w:themeColor="text1"/>
        </w:rPr>
      </w:pPr>
      <w:r w:rsidRPr="00D37048">
        <w:rPr>
          <w:color w:val="000000" w:themeColor="text1"/>
        </w:rPr>
        <w:t xml:space="preserve">Az </w:t>
      </w:r>
      <w:r w:rsidRPr="00D37048">
        <w:rPr>
          <w:b/>
          <w:color w:val="000000" w:themeColor="text1"/>
        </w:rPr>
        <w:t>u</w:t>
      </w:r>
      <w:r w:rsidRPr="00D37048">
        <w:rPr>
          <w:color w:val="000000" w:themeColor="text1"/>
        </w:rPr>
        <w:t xml:space="preserve"> pont helye az </w:t>
      </w:r>
      <w:r w:rsidRPr="00D37048">
        <w:rPr>
          <w:i/>
          <w:color w:val="000000" w:themeColor="text1"/>
        </w:rPr>
        <w:t>I</w:t>
      </w:r>
      <w:r w:rsidRPr="00D37048">
        <w:rPr>
          <w:i/>
          <w:color w:val="000000" w:themeColor="text1"/>
          <w:vertAlign w:val="superscript"/>
        </w:rPr>
        <w:t>L</w:t>
      </w:r>
      <w:r w:rsidRPr="00D37048">
        <w:rPr>
          <w:color w:val="000000" w:themeColor="text1"/>
        </w:rPr>
        <w:t xml:space="preserve"> képen: </w:t>
      </w:r>
      <w:proofErr w:type="spellStart"/>
      <w:r w:rsidRPr="00D37048">
        <w:rPr>
          <w:b/>
          <w:color w:val="000000" w:themeColor="text1"/>
        </w:rPr>
        <w:t>u</w:t>
      </w:r>
      <w:r w:rsidRPr="00D37048">
        <w:rPr>
          <w:color w:val="000000" w:themeColor="text1"/>
          <w:vertAlign w:val="superscript"/>
        </w:rPr>
        <w:t>L</w:t>
      </w:r>
      <w:proofErr w:type="spellEnd"/>
      <w:r w:rsidRPr="00D37048">
        <w:rPr>
          <w:color w:val="000000" w:themeColor="text1"/>
        </w:rPr>
        <w:t xml:space="preserve"> = [</w:t>
      </w:r>
      <w:proofErr w:type="spellStart"/>
      <w:r w:rsidRPr="00D37048">
        <w:rPr>
          <w:i/>
          <w:color w:val="000000" w:themeColor="text1"/>
        </w:rPr>
        <w:t>u</w:t>
      </w:r>
      <w:r w:rsidRPr="00D37048">
        <w:rPr>
          <w:i/>
          <w:color w:val="000000" w:themeColor="text1"/>
          <w:vertAlign w:val="subscript"/>
        </w:rPr>
        <w:t>x</w:t>
      </w:r>
      <w:proofErr w:type="spellEnd"/>
      <w:r w:rsidRPr="00D37048">
        <w:rPr>
          <w:i/>
          <w:color w:val="000000" w:themeColor="text1"/>
          <w:vertAlign w:val="subscript"/>
        </w:rPr>
        <w:t xml:space="preserve"> </w:t>
      </w:r>
      <w:r w:rsidRPr="00D37048">
        <w:rPr>
          <w:i/>
          <w:color w:val="000000" w:themeColor="text1"/>
        </w:rPr>
        <w:t xml:space="preserve"> </w:t>
      </w:r>
      <w:proofErr w:type="spellStart"/>
      <w:r w:rsidRPr="00D37048">
        <w:rPr>
          <w:i/>
          <w:color w:val="000000" w:themeColor="text1"/>
        </w:rPr>
        <w:t>u</w:t>
      </w:r>
      <w:r w:rsidRPr="00D37048">
        <w:rPr>
          <w:i/>
          <w:color w:val="000000" w:themeColor="text1"/>
          <w:vertAlign w:val="subscript"/>
        </w:rPr>
        <w:t>y</w:t>
      </w:r>
      <w:proofErr w:type="spellEnd"/>
      <w:proofErr w:type="gramStart"/>
      <w:r w:rsidRPr="00D37048">
        <w:rPr>
          <w:color w:val="000000" w:themeColor="text1"/>
        </w:rPr>
        <w:t>]</w:t>
      </w:r>
      <w:r w:rsidRPr="00D37048">
        <w:rPr>
          <w:i/>
          <w:color w:val="000000" w:themeColor="text1"/>
          <w:vertAlign w:val="superscript"/>
        </w:rPr>
        <w:t>T</w:t>
      </w:r>
      <w:proofErr w:type="gramEnd"/>
      <w:r w:rsidRPr="00D37048">
        <w:rPr>
          <w:color w:val="000000" w:themeColor="text1"/>
        </w:rPr>
        <w:t xml:space="preserve"> = </w:t>
      </w:r>
      <w:r w:rsidRPr="00D37048">
        <w:rPr>
          <w:b/>
          <w:color w:val="000000" w:themeColor="text1"/>
        </w:rPr>
        <w:t>u</w:t>
      </w:r>
      <w:r w:rsidRPr="00D37048">
        <w:rPr>
          <w:color w:val="000000" w:themeColor="text1"/>
        </w:rPr>
        <w:t>/2</w:t>
      </w:r>
      <w:r w:rsidRPr="00D37048">
        <w:rPr>
          <w:i/>
          <w:color w:val="000000" w:themeColor="text1"/>
          <w:vertAlign w:val="superscript"/>
        </w:rPr>
        <w:t>L</w:t>
      </w:r>
      <w:r w:rsidRPr="00D37048">
        <w:rPr>
          <w:color w:val="000000" w:themeColor="text1"/>
        </w:rPr>
        <w:t>.</w:t>
      </w:r>
    </w:p>
    <w:p w14:paraId="749483A0" w14:textId="77777777" w:rsidR="001B2AB3" w:rsidRPr="00D37048" w:rsidRDefault="001B2AB3" w:rsidP="00D37048">
      <w:pPr>
        <w:tabs>
          <w:tab w:val="left" w:pos="8647"/>
          <w:tab w:val="right" w:pos="9072"/>
        </w:tabs>
        <w:ind w:firstLine="426"/>
        <w:rPr>
          <w:color w:val="000000" w:themeColor="text1"/>
        </w:rPr>
      </w:pPr>
      <w:r w:rsidRPr="00D37048">
        <w:rPr>
          <w:color w:val="000000" w:themeColor="text1"/>
        </w:rPr>
        <w:t xml:space="preserve">Közelítsük </w:t>
      </w:r>
      <w:r w:rsidRPr="00D37048">
        <w:rPr>
          <w:i/>
          <w:color w:val="000000" w:themeColor="text1"/>
        </w:rPr>
        <w:t>I</w:t>
      </w:r>
      <w:r w:rsidRPr="00D37048">
        <w:rPr>
          <w:i/>
          <w:color w:val="000000" w:themeColor="text1"/>
          <w:vertAlign w:val="superscript"/>
        </w:rPr>
        <w:t xml:space="preserve">L </w:t>
      </w:r>
      <w:r w:rsidRPr="00D37048">
        <w:rPr>
          <w:i/>
          <w:color w:val="000000" w:themeColor="text1"/>
        </w:rPr>
        <w:t>x</w:t>
      </w:r>
      <w:r w:rsidRPr="00D37048">
        <w:rPr>
          <w:color w:val="000000" w:themeColor="text1"/>
        </w:rPr>
        <w:t xml:space="preserve"> szerinti deriváltját a következő differenciával:</w:t>
      </w:r>
    </w:p>
    <w:p w14:paraId="008A9A53" w14:textId="77777777" w:rsidR="001B2AB3" w:rsidRPr="00D37048" w:rsidRDefault="001B2AB3" w:rsidP="00D37048">
      <w:pPr>
        <w:pStyle w:val="egyenlet"/>
        <w:tabs>
          <w:tab w:val="clear" w:pos="4536"/>
          <w:tab w:val="clear" w:pos="7938"/>
          <w:tab w:val="right" w:pos="9072"/>
        </w:tabs>
        <w:ind w:firstLine="426"/>
        <w:jc w:val="both"/>
        <w:rPr>
          <w:color w:val="000000" w:themeColor="text1"/>
        </w:rPr>
      </w:pPr>
      <w:proofErr w:type="spellStart"/>
      <w:proofErr w:type="gramStart"/>
      <w:r w:rsidRPr="00D37048">
        <w:rPr>
          <w:i/>
          <w:color w:val="000000" w:themeColor="text1"/>
        </w:rPr>
        <w:t>I</w:t>
      </w:r>
      <w:r w:rsidRPr="00D37048">
        <w:rPr>
          <w:i/>
          <w:color w:val="000000" w:themeColor="text1"/>
          <w:vertAlign w:val="subscript"/>
        </w:rPr>
        <w:t>x</w:t>
      </w:r>
      <w:proofErr w:type="spellEnd"/>
      <w:r w:rsidRPr="00D37048">
        <w:rPr>
          <w:color w:val="000000" w:themeColor="text1"/>
        </w:rPr>
        <w:t>(</w:t>
      </w:r>
      <w:proofErr w:type="gramEnd"/>
      <w:r w:rsidRPr="00D37048">
        <w:rPr>
          <w:i/>
          <w:color w:val="000000" w:themeColor="text1"/>
        </w:rPr>
        <w:t>x,</w:t>
      </w:r>
      <w:r w:rsidRPr="00D37048">
        <w:rPr>
          <w:color w:val="000000" w:themeColor="text1"/>
        </w:rPr>
        <w:t xml:space="preserve"> </w:t>
      </w:r>
      <w:r w:rsidRPr="00D37048">
        <w:rPr>
          <w:i/>
          <w:color w:val="000000" w:themeColor="text1"/>
        </w:rPr>
        <w:t>y</w:t>
      </w:r>
      <w:r w:rsidRPr="00D37048">
        <w:rPr>
          <w:color w:val="000000" w:themeColor="text1"/>
        </w:rPr>
        <w:t>) = (</w:t>
      </w:r>
      <w:r w:rsidRPr="00D37048">
        <w:rPr>
          <w:i/>
          <w:color w:val="000000" w:themeColor="text1"/>
        </w:rPr>
        <w:t>I</w:t>
      </w:r>
      <w:r w:rsidRPr="00D37048">
        <w:rPr>
          <w:i/>
          <w:color w:val="000000" w:themeColor="text1"/>
          <w:vertAlign w:val="superscript"/>
        </w:rPr>
        <w:t>L</w:t>
      </w:r>
      <w:r w:rsidRPr="00D37048">
        <w:rPr>
          <w:color w:val="000000" w:themeColor="text1"/>
        </w:rPr>
        <w:t>(</w:t>
      </w:r>
      <w:r w:rsidRPr="00D37048">
        <w:rPr>
          <w:i/>
          <w:color w:val="000000" w:themeColor="text1"/>
        </w:rPr>
        <w:t>x</w:t>
      </w:r>
      <w:r w:rsidRPr="00D37048">
        <w:rPr>
          <w:color w:val="000000" w:themeColor="text1"/>
        </w:rPr>
        <w:t xml:space="preserve"> + 1, </w:t>
      </w:r>
      <w:r w:rsidRPr="00D37048">
        <w:rPr>
          <w:i/>
          <w:color w:val="000000" w:themeColor="text1"/>
        </w:rPr>
        <w:t>y</w:t>
      </w:r>
      <w:r w:rsidRPr="00D37048">
        <w:rPr>
          <w:color w:val="000000" w:themeColor="text1"/>
        </w:rPr>
        <w:t xml:space="preserve">) – </w:t>
      </w:r>
      <w:r w:rsidRPr="00D37048">
        <w:rPr>
          <w:i/>
          <w:color w:val="000000" w:themeColor="text1"/>
        </w:rPr>
        <w:t>I</w:t>
      </w:r>
      <w:r w:rsidRPr="00D37048">
        <w:rPr>
          <w:i/>
          <w:color w:val="000000" w:themeColor="text1"/>
          <w:vertAlign w:val="superscript"/>
        </w:rPr>
        <w:t>L</w:t>
      </w:r>
      <w:r w:rsidRPr="00D37048">
        <w:rPr>
          <w:color w:val="000000" w:themeColor="text1"/>
        </w:rPr>
        <w:t>(</w:t>
      </w:r>
      <w:r w:rsidRPr="00D37048">
        <w:rPr>
          <w:i/>
          <w:color w:val="000000" w:themeColor="text1"/>
        </w:rPr>
        <w:t>x</w:t>
      </w:r>
      <w:r w:rsidRPr="00D37048">
        <w:rPr>
          <w:color w:val="000000" w:themeColor="text1"/>
        </w:rPr>
        <w:t xml:space="preserve"> – 1, </w:t>
      </w:r>
      <w:r w:rsidRPr="00D37048">
        <w:rPr>
          <w:i/>
          <w:color w:val="000000" w:themeColor="text1"/>
        </w:rPr>
        <w:t>y</w:t>
      </w:r>
      <w:r w:rsidRPr="00D37048">
        <w:rPr>
          <w:color w:val="000000" w:themeColor="text1"/>
        </w:rPr>
        <w:t>))/2,</w:t>
      </w:r>
      <w:r w:rsidR="00D37048">
        <w:rPr>
          <w:color w:val="000000" w:themeColor="text1"/>
        </w:rPr>
        <w:tab/>
        <w:t>(</w:t>
      </w:r>
      <w:r w:rsidR="00C22556">
        <w:rPr>
          <w:color w:val="000000" w:themeColor="text1"/>
        </w:rPr>
        <w:t>5</w:t>
      </w:r>
      <w:r w:rsidR="00D37048">
        <w:rPr>
          <w:color w:val="000000" w:themeColor="text1"/>
        </w:rPr>
        <w:t>)</w:t>
      </w:r>
      <w:r w:rsidRPr="00D37048">
        <w:rPr>
          <w:color w:val="000000" w:themeColor="text1"/>
        </w:rPr>
        <w:tab/>
      </w:r>
    </w:p>
    <w:p w14:paraId="604F05BE" w14:textId="77777777" w:rsidR="001B2AB3" w:rsidRPr="00D37048" w:rsidRDefault="001B2AB3" w:rsidP="00D37048">
      <w:pPr>
        <w:tabs>
          <w:tab w:val="left" w:pos="8647"/>
          <w:tab w:val="right" w:pos="9072"/>
        </w:tabs>
        <w:ind w:firstLine="426"/>
        <w:rPr>
          <w:color w:val="000000" w:themeColor="text1"/>
        </w:rPr>
      </w:pPr>
      <w:proofErr w:type="gramStart"/>
      <w:r w:rsidRPr="00D37048">
        <w:rPr>
          <w:color w:val="000000" w:themeColor="text1"/>
        </w:rPr>
        <w:t>majd</w:t>
      </w:r>
      <w:proofErr w:type="gramEnd"/>
      <w:r w:rsidRPr="00D37048">
        <w:rPr>
          <w:color w:val="000000" w:themeColor="text1"/>
        </w:rPr>
        <w:t xml:space="preserve"> közelítsük </w:t>
      </w:r>
      <w:r w:rsidRPr="00D37048">
        <w:rPr>
          <w:i/>
          <w:color w:val="000000" w:themeColor="text1"/>
        </w:rPr>
        <w:t>I</w:t>
      </w:r>
      <w:r w:rsidRPr="00D37048">
        <w:rPr>
          <w:i/>
          <w:color w:val="000000" w:themeColor="text1"/>
          <w:vertAlign w:val="superscript"/>
        </w:rPr>
        <w:t>L</w:t>
      </w:r>
      <w:r w:rsidRPr="00D37048">
        <w:rPr>
          <w:color w:val="000000" w:themeColor="text1"/>
        </w:rPr>
        <w:t xml:space="preserve"> </w:t>
      </w:r>
      <w:r w:rsidRPr="00D37048">
        <w:rPr>
          <w:i/>
          <w:color w:val="000000" w:themeColor="text1"/>
        </w:rPr>
        <w:t>y</w:t>
      </w:r>
      <w:r w:rsidRPr="00D37048">
        <w:rPr>
          <w:color w:val="000000" w:themeColor="text1"/>
        </w:rPr>
        <w:t xml:space="preserve"> szerinti deriváltját a következő differenciával:</w:t>
      </w:r>
    </w:p>
    <w:p w14:paraId="529C2E94" w14:textId="77777777" w:rsidR="001B2AB3" w:rsidRPr="00D37048" w:rsidRDefault="001B2AB3" w:rsidP="00D37048">
      <w:pPr>
        <w:pStyle w:val="egyenlet"/>
        <w:tabs>
          <w:tab w:val="clear" w:pos="4536"/>
          <w:tab w:val="clear" w:pos="7938"/>
          <w:tab w:val="right" w:pos="9072"/>
        </w:tabs>
        <w:ind w:firstLine="426"/>
        <w:jc w:val="both"/>
        <w:rPr>
          <w:color w:val="000000" w:themeColor="text1"/>
        </w:rPr>
      </w:pPr>
      <w:proofErr w:type="spellStart"/>
      <w:proofErr w:type="gramStart"/>
      <w:r w:rsidRPr="00D37048">
        <w:rPr>
          <w:i/>
          <w:color w:val="000000" w:themeColor="text1"/>
        </w:rPr>
        <w:t>I</w:t>
      </w:r>
      <w:r w:rsidRPr="00D37048">
        <w:rPr>
          <w:i/>
          <w:color w:val="000000" w:themeColor="text1"/>
          <w:vertAlign w:val="subscript"/>
        </w:rPr>
        <w:t>y</w:t>
      </w:r>
      <w:proofErr w:type="spellEnd"/>
      <w:r w:rsidRPr="00D37048">
        <w:rPr>
          <w:color w:val="000000" w:themeColor="text1"/>
        </w:rPr>
        <w:t>(</w:t>
      </w:r>
      <w:proofErr w:type="gramEnd"/>
      <w:r w:rsidRPr="00D37048">
        <w:rPr>
          <w:i/>
          <w:color w:val="000000" w:themeColor="text1"/>
        </w:rPr>
        <w:t>x,</w:t>
      </w:r>
      <w:r w:rsidRPr="00D37048">
        <w:rPr>
          <w:color w:val="000000" w:themeColor="text1"/>
        </w:rPr>
        <w:t xml:space="preserve"> </w:t>
      </w:r>
      <w:r w:rsidRPr="00D37048">
        <w:rPr>
          <w:i/>
          <w:color w:val="000000" w:themeColor="text1"/>
        </w:rPr>
        <w:t>y</w:t>
      </w:r>
      <w:r w:rsidRPr="00D37048">
        <w:rPr>
          <w:color w:val="000000" w:themeColor="text1"/>
        </w:rPr>
        <w:t>) = (</w:t>
      </w:r>
      <w:r w:rsidRPr="00D37048">
        <w:rPr>
          <w:i/>
          <w:color w:val="000000" w:themeColor="text1"/>
        </w:rPr>
        <w:t>I</w:t>
      </w:r>
      <w:r w:rsidRPr="00D37048">
        <w:rPr>
          <w:i/>
          <w:color w:val="000000" w:themeColor="text1"/>
          <w:vertAlign w:val="superscript"/>
        </w:rPr>
        <w:t>L</w:t>
      </w:r>
      <w:r w:rsidRPr="00D37048">
        <w:rPr>
          <w:color w:val="000000" w:themeColor="text1"/>
        </w:rPr>
        <w:t>(</w:t>
      </w:r>
      <w:r w:rsidRPr="00D37048">
        <w:rPr>
          <w:i/>
          <w:color w:val="000000" w:themeColor="text1"/>
        </w:rPr>
        <w:t>x,</w:t>
      </w:r>
      <w:r w:rsidRPr="00D37048">
        <w:rPr>
          <w:color w:val="000000" w:themeColor="text1"/>
        </w:rPr>
        <w:t xml:space="preserve"> </w:t>
      </w:r>
      <w:r w:rsidRPr="00D37048">
        <w:rPr>
          <w:i/>
          <w:color w:val="000000" w:themeColor="text1"/>
        </w:rPr>
        <w:t>y</w:t>
      </w:r>
      <w:r w:rsidRPr="00D37048">
        <w:rPr>
          <w:color w:val="000000" w:themeColor="text1"/>
        </w:rPr>
        <w:t xml:space="preserve"> + 1) – </w:t>
      </w:r>
      <w:r w:rsidRPr="00D37048">
        <w:rPr>
          <w:i/>
          <w:color w:val="000000" w:themeColor="text1"/>
        </w:rPr>
        <w:t>I</w:t>
      </w:r>
      <w:r w:rsidRPr="00D37048">
        <w:rPr>
          <w:i/>
          <w:color w:val="000000" w:themeColor="text1"/>
          <w:vertAlign w:val="superscript"/>
        </w:rPr>
        <w:t>L</w:t>
      </w:r>
      <w:r w:rsidRPr="00D37048">
        <w:rPr>
          <w:color w:val="000000" w:themeColor="text1"/>
        </w:rPr>
        <w:t>(</w:t>
      </w:r>
      <w:r w:rsidRPr="00D37048">
        <w:rPr>
          <w:i/>
          <w:color w:val="000000" w:themeColor="text1"/>
        </w:rPr>
        <w:t>x,</w:t>
      </w:r>
      <w:r w:rsidRPr="00D37048">
        <w:rPr>
          <w:color w:val="000000" w:themeColor="text1"/>
        </w:rPr>
        <w:t xml:space="preserve"> </w:t>
      </w:r>
      <w:r w:rsidRPr="00D37048">
        <w:rPr>
          <w:i/>
          <w:color w:val="000000" w:themeColor="text1"/>
        </w:rPr>
        <w:t xml:space="preserve">y </w:t>
      </w:r>
      <w:r w:rsidRPr="00D37048">
        <w:rPr>
          <w:color w:val="000000" w:themeColor="text1"/>
        </w:rPr>
        <w:t>– 1))/2.</w:t>
      </w:r>
      <w:r w:rsidR="00D37048">
        <w:rPr>
          <w:color w:val="000000" w:themeColor="text1"/>
        </w:rPr>
        <w:tab/>
        <w:t>(</w:t>
      </w:r>
      <w:r w:rsidR="00C22556">
        <w:rPr>
          <w:color w:val="000000" w:themeColor="text1"/>
        </w:rPr>
        <w:t>6</w:t>
      </w:r>
      <w:r w:rsidR="00D37048">
        <w:rPr>
          <w:color w:val="000000" w:themeColor="text1"/>
        </w:rPr>
        <w:t>)</w:t>
      </w:r>
      <w:r w:rsidRPr="00D37048">
        <w:rPr>
          <w:color w:val="000000" w:themeColor="text1"/>
        </w:rPr>
        <w:tab/>
      </w:r>
    </w:p>
    <w:p w14:paraId="4CB3BFED" w14:textId="77777777" w:rsidR="001B2AB3" w:rsidRPr="00D37048" w:rsidRDefault="001B2AB3" w:rsidP="00D37048">
      <w:pPr>
        <w:tabs>
          <w:tab w:val="left" w:pos="8647"/>
          <w:tab w:val="right" w:pos="9072"/>
        </w:tabs>
        <w:ind w:firstLine="426"/>
        <w:rPr>
          <w:color w:val="000000" w:themeColor="text1"/>
        </w:rPr>
      </w:pPr>
      <w:r w:rsidRPr="00D37048">
        <w:rPr>
          <w:color w:val="000000" w:themeColor="text1"/>
        </w:rPr>
        <w:t xml:space="preserve">A térbeli gradiens mátrixból képezzük a </w:t>
      </w:r>
      <w:r w:rsidRPr="00D37048">
        <w:rPr>
          <w:b/>
          <w:color w:val="000000" w:themeColor="text1"/>
        </w:rPr>
        <w:t>G</w:t>
      </w:r>
      <w:r w:rsidR="004D5293">
        <w:rPr>
          <w:color w:val="000000" w:themeColor="text1"/>
        </w:rPr>
        <w:t xml:space="preserve"> kettős összeget:</w:t>
      </w:r>
    </w:p>
    <w:p w14:paraId="26D6D0F9" w14:textId="77777777" w:rsidR="001B2AB3" w:rsidRPr="00D37048" w:rsidRDefault="001B2AB3" w:rsidP="00D37048">
      <w:pPr>
        <w:pStyle w:val="egyenlet"/>
        <w:tabs>
          <w:tab w:val="clear" w:pos="4536"/>
          <w:tab w:val="clear" w:pos="7938"/>
          <w:tab w:val="right" w:pos="9072"/>
        </w:tabs>
        <w:ind w:firstLine="426"/>
        <w:jc w:val="both"/>
        <w:rPr>
          <w:color w:val="000000" w:themeColor="text1"/>
        </w:rPr>
      </w:pPr>
      <w:r w:rsidRPr="00D37048">
        <w:rPr>
          <w:color w:val="000000" w:themeColor="text1"/>
          <w:position w:val="-34"/>
        </w:rPr>
        <w:object w:dxaOrig="5120" w:dyaOrig="800" w14:anchorId="4887BC67">
          <v:shape id="_x0000_i1028" type="#_x0000_t75" style="width:260pt;height:41.35pt" o:ole="">
            <v:imagedata r:id="rId42" o:title=""/>
          </v:shape>
          <o:OLEObject Type="Embed" ProgID="Equation.3" ShapeID="_x0000_i1028" DrawAspect="Content" ObjectID="_1477254597" r:id="rId43"/>
        </w:object>
      </w:r>
      <w:r w:rsidRPr="00D37048">
        <w:rPr>
          <w:color w:val="000000" w:themeColor="text1"/>
        </w:rPr>
        <w:t>.</w:t>
      </w:r>
      <w:r w:rsidRPr="00D37048">
        <w:rPr>
          <w:color w:val="000000" w:themeColor="text1"/>
        </w:rPr>
        <w:tab/>
      </w:r>
      <w:r w:rsidR="00D37048">
        <w:rPr>
          <w:color w:val="000000" w:themeColor="text1"/>
        </w:rPr>
        <w:t>(</w:t>
      </w:r>
      <w:r w:rsidR="00C22556">
        <w:rPr>
          <w:color w:val="000000" w:themeColor="text1"/>
        </w:rPr>
        <w:t>7</w:t>
      </w:r>
      <w:r w:rsidR="00D37048">
        <w:rPr>
          <w:color w:val="000000" w:themeColor="text1"/>
        </w:rPr>
        <w:t>)</w:t>
      </w:r>
    </w:p>
    <w:p w14:paraId="1A1BAD30" w14:textId="77777777" w:rsidR="001B2AB3" w:rsidRPr="00D37048" w:rsidRDefault="001B2AB3" w:rsidP="00D37048">
      <w:pPr>
        <w:tabs>
          <w:tab w:val="left" w:pos="8647"/>
          <w:tab w:val="right" w:pos="9072"/>
        </w:tabs>
        <w:ind w:firstLine="426"/>
        <w:rPr>
          <w:color w:val="000000" w:themeColor="text1"/>
        </w:rPr>
      </w:pPr>
      <w:r w:rsidRPr="00D37048">
        <w:rPr>
          <w:color w:val="000000" w:themeColor="text1"/>
        </w:rPr>
        <w:t>Inicializáljuk az iteratív Lucas–</w:t>
      </w:r>
      <w:proofErr w:type="spellStart"/>
      <w:r w:rsidRPr="00D37048">
        <w:rPr>
          <w:color w:val="000000" w:themeColor="text1"/>
        </w:rPr>
        <w:t>Kanade-módszer</w:t>
      </w:r>
      <w:proofErr w:type="spellEnd"/>
      <w:r w:rsidRPr="00D37048">
        <w:rPr>
          <w:color w:val="000000" w:themeColor="text1"/>
        </w:rPr>
        <w:t xml:space="preserve"> szerint: </w:t>
      </w:r>
      <w:r w:rsidRPr="00D37048">
        <w:rPr>
          <w:color w:val="000000" w:themeColor="text1"/>
          <w:position w:val="-6"/>
        </w:rPr>
        <w:object w:dxaOrig="300" w:dyaOrig="380" w14:anchorId="1A53A4C5">
          <v:shape id="_x0000_i1029" type="#_x0000_t75" style="width:15.35pt;height:18.65pt" o:ole="">
            <v:imagedata r:id="rId44" o:title=""/>
          </v:shape>
          <o:OLEObject Type="Embed" ProgID="Equation.3" ShapeID="_x0000_i1029" DrawAspect="Content" ObjectID="_1477254598" r:id="rId45"/>
        </w:object>
      </w:r>
      <w:r w:rsidRPr="00D37048">
        <w:rPr>
          <w:color w:val="000000" w:themeColor="text1"/>
        </w:rPr>
        <w:t xml:space="preserve"> = [0 </w:t>
      </w:r>
      <w:proofErr w:type="spellStart"/>
      <w:r w:rsidRPr="00D37048">
        <w:rPr>
          <w:color w:val="000000" w:themeColor="text1"/>
        </w:rPr>
        <w:t>0</w:t>
      </w:r>
      <w:proofErr w:type="spellEnd"/>
      <w:proofErr w:type="gramStart"/>
      <w:r w:rsidRPr="00D37048">
        <w:rPr>
          <w:color w:val="000000" w:themeColor="text1"/>
        </w:rPr>
        <w:t>]</w:t>
      </w:r>
      <w:r w:rsidRPr="00D37048">
        <w:rPr>
          <w:i/>
          <w:color w:val="000000" w:themeColor="text1"/>
          <w:vertAlign w:val="superscript"/>
        </w:rPr>
        <w:t>T</w:t>
      </w:r>
      <w:proofErr w:type="gramEnd"/>
      <w:r w:rsidRPr="00D37048">
        <w:rPr>
          <w:color w:val="000000" w:themeColor="text1"/>
        </w:rPr>
        <w:t xml:space="preserve"> .</w:t>
      </w:r>
    </w:p>
    <w:p w14:paraId="32CFBDEA" w14:textId="77777777" w:rsidR="001B2AB3" w:rsidRPr="00D37048" w:rsidRDefault="001B2AB3" w:rsidP="00D37048">
      <w:pPr>
        <w:tabs>
          <w:tab w:val="left" w:pos="8647"/>
          <w:tab w:val="right" w:pos="9072"/>
        </w:tabs>
        <w:ind w:firstLine="426"/>
        <w:rPr>
          <w:color w:val="000000" w:themeColor="text1"/>
        </w:rPr>
      </w:pPr>
      <w:r w:rsidRPr="00D37048">
        <w:rPr>
          <w:color w:val="000000" w:themeColor="text1"/>
        </w:rPr>
        <w:t xml:space="preserve">Iteráljuk a következőket, </w:t>
      </w:r>
      <w:r w:rsidRPr="00D37048">
        <w:rPr>
          <w:i/>
          <w:color w:val="000000" w:themeColor="text1"/>
        </w:rPr>
        <w:t>k</w:t>
      </w:r>
      <w:r w:rsidRPr="00D37048">
        <w:rPr>
          <w:color w:val="000000" w:themeColor="text1"/>
        </w:rPr>
        <w:t xml:space="preserve"> = 1-től </w:t>
      </w:r>
      <w:r w:rsidRPr="00D37048">
        <w:rPr>
          <w:i/>
          <w:color w:val="000000" w:themeColor="text1"/>
        </w:rPr>
        <w:t>K</w:t>
      </w:r>
      <w:r w:rsidRPr="00D37048">
        <w:rPr>
          <w:color w:val="000000" w:themeColor="text1"/>
        </w:rPr>
        <w:t xml:space="preserve"> határig (vagy amíg ||</w:t>
      </w:r>
      <w:r w:rsidRPr="00D37048">
        <w:rPr>
          <w:color w:val="000000" w:themeColor="text1"/>
          <w:position w:val="-10"/>
        </w:rPr>
        <w:object w:dxaOrig="300" w:dyaOrig="420" w14:anchorId="15E4DBE1">
          <v:shape id="_x0000_i1030" type="#_x0000_t75" style="width:16pt;height:20pt" o:ole="">
            <v:imagedata r:id="rId46" o:title=""/>
          </v:shape>
          <o:OLEObject Type="Embed" ProgID="Equation.3" ShapeID="_x0000_i1030" DrawAspect="Content" ObjectID="_1477254599" r:id="rId47"/>
        </w:object>
      </w:r>
      <w:r w:rsidRPr="00D37048">
        <w:rPr>
          <w:color w:val="000000" w:themeColor="text1"/>
        </w:rPr>
        <w:t xml:space="preserve"> || </w:t>
      </w:r>
      <w:proofErr w:type="gramStart"/>
      <w:r w:rsidRPr="00D37048">
        <w:rPr>
          <w:color w:val="000000" w:themeColor="text1"/>
        </w:rPr>
        <w:t>&lt; pontossági</w:t>
      </w:r>
      <w:proofErr w:type="gramEnd"/>
      <w:r w:rsidRPr="00D37048">
        <w:rPr>
          <w:color w:val="000000" w:themeColor="text1"/>
        </w:rPr>
        <w:t xml:space="preserve"> küszöb):</w:t>
      </w:r>
    </w:p>
    <w:p w14:paraId="66B58BAD" w14:textId="77777777" w:rsidR="001B2AB3" w:rsidRPr="00D37048" w:rsidRDefault="001B2AB3" w:rsidP="00D37048">
      <w:pPr>
        <w:tabs>
          <w:tab w:val="left" w:pos="8647"/>
          <w:tab w:val="right" w:pos="9072"/>
        </w:tabs>
        <w:ind w:firstLine="426"/>
        <w:rPr>
          <w:color w:val="000000" w:themeColor="text1"/>
        </w:rPr>
      </w:pPr>
      <w:r w:rsidRPr="00D37048">
        <w:rPr>
          <w:color w:val="000000" w:themeColor="text1"/>
        </w:rPr>
        <w:t xml:space="preserve">A képkülönbség: </w:t>
      </w:r>
    </w:p>
    <w:p w14:paraId="5DBC6B99" w14:textId="77777777" w:rsidR="001B2AB3" w:rsidRPr="00D37048" w:rsidRDefault="001B2AB3" w:rsidP="00D37048">
      <w:pPr>
        <w:pStyle w:val="egyenlet"/>
        <w:tabs>
          <w:tab w:val="clear" w:pos="4536"/>
          <w:tab w:val="clear" w:pos="7938"/>
          <w:tab w:val="right" w:pos="9072"/>
        </w:tabs>
        <w:ind w:firstLine="426"/>
        <w:jc w:val="both"/>
        <w:rPr>
          <w:color w:val="000000" w:themeColor="text1"/>
        </w:rPr>
      </w:pPr>
      <w:r w:rsidRPr="00D37048">
        <w:rPr>
          <w:color w:val="000000" w:themeColor="text1"/>
          <w:position w:val="-14"/>
        </w:rPr>
        <w:object w:dxaOrig="4940" w:dyaOrig="400" w14:anchorId="07D41711">
          <v:shape id="_x0000_i1031" type="#_x0000_t75" style="width:248pt;height:20pt" o:ole="">
            <v:imagedata r:id="rId48" o:title=""/>
          </v:shape>
          <o:OLEObject Type="Embed" ProgID="Equation.3" ShapeID="_x0000_i1031" DrawAspect="Content" ObjectID="_1477254600" r:id="rId49"/>
        </w:object>
      </w:r>
      <w:r w:rsidRPr="00D37048">
        <w:rPr>
          <w:color w:val="000000" w:themeColor="text1"/>
        </w:rPr>
        <w:t>.</w:t>
      </w:r>
      <w:r w:rsidR="00D37048">
        <w:rPr>
          <w:color w:val="000000" w:themeColor="text1"/>
        </w:rPr>
        <w:tab/>
        <w:t>(</w:t>
      </w:r>
      <w:r w:rsidR="00C22556">
        <w:rPr>
          <w:color w:val="000000" w:themeColor="text1"/>
        </w:rPr>
        <w:t>8</w:t>
      </w:r>
      <w:r w:rsidR="00D37048">
        <w:rPr>
          <w:color w:val="000000" w:themeColor="text1"/>
        </w:rPr>
        <w:t>)</w:t>
      </w:r>
      <w:r w:rsidRPr="00D37048">
        <w:rPr>
          <w:color w:val="000000" w:themeColor="text1"/>
        </w:rPr>
        <w:tab/>
      </w:r>
    </w:p>
    <w:p w14:paraId="2078C12C" w14:textId="77777777" w:rsidR="001B2AB3" w:rsidRPr="00D37048" w:rsidRDefault="001B2AB3" w:rsidP="00D37048">
      <w:pPr>
        <w:tabs>
          <w:tab w:val="left" w:pos="8647"/>
          <w:tab w:val="right" w:pos="9072"/>
        </w:tabs>
        <w:ind w:firstLine="426"/>
        <w:rPr>
          <w:color w:val="000000" w:themeColor="text1"/>
        </w:rPr>
      </w:pPr>
      <w:r w:rsidRPr="00D37048">
        <w:rPr>
          <w:color w:val="000000" w:themeColor="text1"/>
        </w:rPr>
        <w:t xml:space="preserve">A képeltérés vektora: </w:t>
      </w:r>
    </w:p>
    <w:p w14:paraId="539780BC" w14:textId="77777777" w:rsidR="001B2AB3" w:rsidRPr="00D37048" w:rsidRDefault="001B2AB3" w:rsidP="00D37048">
      <w:pPr>
        <w:pStyle w:val="egyenlet"/>
        <w:tabs>
          <w:tab w:val="clear" w:pos="4536"/>
          <w:tab w:val="clear" w:pos="7938"/>
          <w:tab w:val="right" w:pos="9072"/>
        </w:tabs>
        <w:ind w:firstLine="426"/>
        <w:jc w:val="both"/>
        <w:rPr>
          <w:color w:val="000000" w:themeColor="text1"/>
        </w:rPr>
      </w:pPr>
      <w:r w:rsidRPr="00D37048">
        <w:rPr>
          <w:color w:val="000000" w:themeColor="text1"/>
          <w:position w:val="-34"/>
        </w:rPr>
        <w:object w:dxaOrig="3600" w:dyaOrig="780" w14:anchorId="6E858FDC">
          <v:shape id="_x0000_i1032" type="#_x0000_t75" style="width:178.65pt;height:38.65pt" o:ole="">
            <v:imagedata r:id="rId50" o:title=""/>
          </v:shape>
          <o:OLEObject Type="Embed" ProgID="Equation.3" ShapeID="_x0000_i1032" DrawAspect="Content" ObjectID="_1477254601" r:id="rId51"/>
        </w:object>
      </w:r>
      <w:r w:rsidRPr="00D37048">
        <w:rPr>
          <w:color w:val="000000" w:themeColor="text1"/>
        </w:rPr>
        <w:t>.</w:t>
      </w:r>
      <w:r w:rsidRPr="00D37048">
        <w:rPr>
          <w:color w:val="000000" w:themeColor="text1"/>
        </w:rPr>
        <w:tab/>
      </w:r>
      <w:r w:rsidR="00D37048">
        <w:rPr>
          <w:color w:val="000000" w:themeColor="text1"/>
        </w:rPr>
        <w:t>(</w:t>
      </w:r>
      <w:r w:rsidR="00C22556">
        <w:rPr>
          <w:color w:val="000000" w:themeColor="text1"/>
        </w:rPr>
        <w:t>9</w:t>
      </w:r>
      <w:r w:rsidR="00D37048">
        <w:rPr>
          <w:color w:val="000000" w:themeColor="text1"/>
        </w:rPr>
        <w:t>)</w:t>
      </w:r>
    </w:p>
    <w:p w14:paraId="76329EA2" w14:textId="77777777" w:rsidR="001B2AB3" w:rsidRPr="00D37048" w:rsidRDefault="001B2AB3" w:rsidP="00D37048">
      <w:pPr>
        <w:tabs>
          <w:tab w:val="left" w:pos="8647"/>
          <w:tab w:val="right" w:pos="9072"/>
        </w:tabs>
        <w:ind w:firstLine="426"/>
        <w:rPr>
          <w:color w:val="000000" w:themeColor="text1"/>
        </w:rPr>
      </w:pPr>
      <w:r w:rsidRPr="00D37048">
        <w:rPr>
          <w:color w:val="000000" w:themeColor="text1"/>
        </w:rPr>
        <w:t>A Lucas–</w:t>
      </w:r>
      <w:proofErr w:type="spellStart"/>
      <w:r w:rsidRPr="00D37048">
        <w:rPr>
          <w:color w:val="000000" w:themeColor="text1"/>
        </w:rPr>
        <w:t>Kanade</w:t>
      </w:r>
      <w:proofErr w:type="spellEnd"/>
      <w:r w:rsidRPr="00D37048">
        <w:rPr>
          <w:color w:val="000000" w:themeColor="text1"/>
        </w:rPr>
        <w:t xml:space="preserve"> optikai folyam:</w:t>
      </w:r>
    </w:p>
    <w:p w14:paraId="0EFCB41A" w14:textId="77777777" w:rsidR="001B2AB3" w:rsidRPr="00D37048" w:rsidRDefault="001B2AB3" w:rsidP="00D37048">
      <w:pPr>
        <w:pStyle w:val="egyenlet"/>
        <w:tabs>
          <w:tab w:val="clear" w:pos="4536"/>
          <w:tab w:val="clear" w:pos="7938"/>
          <w:tab w:val="right" w:pos="9072"/>
        </w:tabs>
        <w:ind w:firstLine="426"/>
        <w:jc w:val="both"/>
        <w:rPr>
          <w:color w:val="000000" w:themeColor="text1"/>
        </w:rPr>
      </w:pPr>
      <w:r w:rsidRPr="00D37048">
        <w:rPr>
          <w:color w:val="000000" w:themeColor="text1"/>
          <w:position w:val="-10"/>
        </w:rPr>
        <w:object w:dxaOrig="1120" w:dyaOrig="440" w14:anchorId="14ECDCF7">
          <v:shape id="_x0000_i1033" type="#_x0000_t75" style="width:56pt;height:22pt" o:ole="">
            <v:imagedata r:id="rId52" o:title=""/>
          </v:shape>
          <o:OLEObject Type="Embed" ProgID="Equation.3" ShapeID="_x0000_i1033" DrawAspect="Content" ObjectID="_1477254602" r:id="rId53"/>
        </w:object>
      </w:r>
      <w:r w:rsidRPr="00D37048">
        <w:rPr>
          <w:color w:val="000000" w:themeColor="text1"/>
        </w:rPr>
        <w:t>.</w:t>
      </w:r>
      <w:r w:rsidRPr="00D37048">
        <w:rPr>
          <w:color w:val="000000" w:themeColor="text1"/>
        </w:rPr>
        <w:tab/>
      </w:r>
      <w:r w:rsidR="00D37048">
        <w:rPr>
          <w:color w:val="000000" w:themeColor="text1"/>
        </w:rPr>
        <w:t>(</w:t>
      </w:r>
      <w:r w:rsidR="00C22556">
        <w:rPr>
          <w:color w:val="000000" w:themeColor="text1"/>
        </w:rPr>
        <w:t>10</w:t>
      </w:r>
      <w:r w:rsidR="00D37048">
        <w:rPr>
          <w:color w:val="000000" w:themeColor="text1"/>
        </w:rPr>
        <w:t>)</w:t>
      </w:r>
    </w:p>
    <w:p w14:paraId="0F95F7AE" w14:textId="77777777" w:rsidR="001B2AB3" w:rsidRPr="00D37048" w:rsidRDefault="001B2AB3" w:rsidP="00D37048">
      <w:pPr>
        <w:tabs>
          <w:tab w:val="left" w:pos="8647"/>
          <w:tab w:val="right" w:pos="9072"/>
        </w:tabs>
        <w:ind w:firstLine="426"/>
        <w:rPr>
          <w:color w:val="000000" w:themeColor="text1"/>
        </w:rPr>
      </w:pPr>
      <w:r w:rsidRPr="00D37048">
        <w:rPr>
          <w:color w:val="000000" w:themeColor="text1"/>
        </w:rPr>
        <w:t>A következő iterációhoz az előkészítés:</w:t>
      </w:r>
    </w:p>
    <w:p w14:paraId="074B8476" w14:textId="77777777" w:rsidR="001B2AB3" w:rsidRPr="00D37048" w:rsidRDefault="001B2AB3" w:rsidP="00D37048">
      <w:pPr>
        <w:pStyle w:val="egyenlet"/>
        <w:tabs>
          <w:tab w:val="clear" w:pos="4536"/>
          <w:tab w:val="clear" w:pos="7938"/>
          <w:tab w:val="right" w:pos="9072"/>
        </w:tabs>
        <w:ind w:firstLine="426"/>
        <w:jc w:val="both"/>
        <w:rPr>
          <w:color w:val="000000" w:themeColor="text1"/>
        </w:rPr>
      </w:pPr>
      <w:r w:rsidRPr="00D37048">
        <w:rPr>
          <w:color w:val="000000" w:themeColor="text1"/>
          <w:position w:val="-10"/>
        </w:rPr>
        <w:object w:dxaOrig="1359" w:dyaOrig="420" w14:anchorId="5DE5B4E3">
          <v:shape id="_x0000_i1034" type="#_x0000_t75" style="width:68.65pt;height:20pt" o:ole="">
            <v:imagedata r:id="rId54" o:title=""/>
          </v:shape>
          <o:OLEObject Type="Embed" ProgID="Equation.3" ShapeID="_x0000_i1034" DrawAspect="Content" ObjectID="_1477254603" r:id="rId55"/>
        </w:object>
      </w:r>
      <w:r w:rsidRPr="00D37048">
        <w:rPr>
          <w:color w:val="000000" w:themeColor="text1"/>
        </w:rPr>
        <w:tab/>
      </w:r>
      <w:r w:rsidR="00D37048">
        <w:rPr>
          <w:color w:val="000000" w:themeColor="text1"/>
        </w:rPr>
        <w:t>(</w:t>
      </w:r>
      <w:r w:rsidR="00C22556">
        <w:rPr>
          <w:color w:val="000000" w:themeColor="text1"/>
        </w:rPr>
        <w:t>11</w:t>
      </w:r>
      <w:r w:rsidR="00D37048">
        <w:rPr>
          <w:color w:val="000000" w:themeColor="text1"/>
        </w:rPr>
        <w:t>)</w:t>
      </w:r>
    </w:p>
    <w:p w14:paraId="772569D2" w14:textId="77777777" w:rsidR="001B2AB3" w:rsidRPr="00D37048" w:rsidRDefault="001B2AB3" w:rsidP="00D37048">
      <w:pPr>
        <w:tabs>
          <w:tab w:val="left" w:pos="8647"/>
          <w:tab w:val="right" w:pos="9072"/>
        </w:tabs>
        <w:ind w:firstLine="426"/>
        <w:rPr>
          <w:color w:val="000000" w:themeColor="text1"/>
        </w:rPr>
      </w:pPr>
      <w:proofErr w:type="gramStart"/>
      <w:r w:rsidRPr="00D37048">
        <w:rPr>
          <w:color w:val="000000" w:themeColor="text1"/>
        </w:rPr>
        <w:t>a</w:t>
      </w:r>
      <w:proofErr w:type="gramEnd"/>
      <w:r w:rsidRPr="00D37048">
        <w:rPr>
          <w:color w:val="000000" w:themeColor="text1"/>
        </w:rPr>
        <w:t xml:space="preserve"> </w:t>
      </w:r>
      <w:r w:rsidRPr="00D37048">
        <w:rPr>
          <w:i/>
          <w:color w:val="000000" w:themeColor="text1"/>
        </w:rPr>
        <w:t>k</w:t>
      </w:r>
      <w:r w:rsidRPr="00D37048">
        <w:rPr>
          <w:color w:val="000000" w:themeColor="text1"/>
        </w:rPr>
        <w:t>-ra vonatkozó ciklus itt lezárul</w:t>
      </w:r>
      <w:r w:rsidRPr="00D37048">
        <w:rPr>
          <w:i/>
          <w:color w:val="000000" w:themeColor="text1"/>
        </w:rPr>
        <w:t>.</w:t>
      </w:r>
    </w:p>
    <w:p w14:paraId="71599E03" w14:textId="77777777" w:rsidR="001B2AB3" w:rsidRPr="00D37048" w:rsidRDefault="001B2AB3" w:rsidP="00D37048">
      <w:pPr>
        <w:tabs>
          <w:tab w:val="left" w:pos="8647"/>
          <w:tab w:val="right" w:pos="9072"/>
        </w:tabs>
        <w:ind w:firstLine="426"/>
        <w:rPr>
          <w:color w:val="000000" w:themeColor="text1"/>
        </w:rPr>
      </w:pPr>
      <w:r w:rsidRPr="00D37048">
        <w:rPr>
          <w:color w:val="000000" w:themeColor="text1"/>
        </w:rPr>
        <w:t xml:space="preserve">Az adott </w:t>
      </w:r>
      <w:r w:rsidRPr="00D37048">
        <w:rPr>
          <w:i/>
          <w:color w:val="000000" w:themeColor="text1"/>
        </w:rPr>
        <w:t xml:space="preserve">L </w:t>
      </w:r>
      <w:r w:rsidRPr="00D37048">
        <w:rPr>
          <w:color w:val="000000" w:themeColor="text1"/>
        </w:rPr>
        <w:t>szint végső optikai folyama:</w:t>
      </w:r>
    </w:p>
    <w:p w14:paraId="160FDBB1" w14:textId="77777777" w:rsidR="001B2AB3" w:rsidRPr="00D37048" w:rsidRDefault="001B2AB3" w:rsidP="00D37048">
      <w:pPr>
        <w:pStyle w:val="egyenlet"/>
        <w:tabs>
          <w:tab w:val="clear" w:pos="4536"/>
          <w:tab w:val="left" w:pos="8647"/>
          <w:tab w:val="right" w:pos="9072"/>
        </w:tabs>
        <w:ind w:firstLine="426"/>
        <w:jc w:val="both"/>
        <w:rPr>
          <w:color w:val="000000" w:themeColor="text1"/>
        </w:rPr>
      </w:pPr>
      <w:r w:rsidRPr="00D37048">
        <w:rPr>
          <w:color w:val="000000" w:themeColor="text1"/>
          <w:position w:val="-6"/>
        </w:rPr>
        <w:object w:dxaOrig="800" w:dyaOrig="380" w14:anchorId="50595B67">
          <v:shape id="_x0000_i1035" type="#_x0000_t75" style="width:41.35pt;height:18.65pt" o:ole="">
            <v:imagedata r:id="rId56" o:title=""/>
          </v:shape>
          <o:OLEObject Type="Embed" ProgID="Equation.3" ShapeID="_x0000_i1035" DrawAspect="Content" ObjectID="_1477254604" r:id="rId57"/>
        </w:object>
      </w:r>
      <w:r w:rsidRPr="00D37048">
        <w:rPr>
          <w:color w:val="000000" w:themeColor="text1"/>
        </w:rPr>
        <w:t>.</w:t>
      </w:r>
      <w:r w:rsidR="00D37048">
        <w:rPr>
          <w:color w:val="000000" w:themeColor="text1"/>
        </w:rPr>
        <w:tab/>
      </w:r>
      <w:r w:rsidR="00D37048">
        <w:rPr>
          <w:color w:val="000000" w:themeColor="text1"/>
        </w:rPr>
        <w:tab/>
      </w:r>
      <w:r w:rsidR="00D37048">
        <w:rPr>
          <w:color w:val="000000" w:themeColor="text1"/>
        </w:rPr>
        <w:tab/>
        <w:t>(1</w:t>
      </w:r>
      <w:r w:rsidR="00C22556">
        <w:rPr>
          <w:color w:val="000000" w:themeColor="text1"/>
        </w:rPr>
        <w:t>2</w:t>
      </w:r>
      <w:r w:rsidR="00D37048">
        <w:rPr>
          <w:color w:val="000000" w:themeColor="text1"/>
        </w:rPr>
        <w:t>)</w:t>
      </w:r>
      <w:r w:rsidRPr="00D37048">
        <w:rPr>
          <w:color w:val="000000" w:themeColor="text1"/>
        </w:rPr>
        <w:tab/>
      </w:r>
    </w:p>
    <w:p w14:paraId="796BDFDA" w14:textId="77777777" w:rsidR="001B2AB3" w:rsidRPr="00D37048" w:rsidRDefault="001B2AB3" w:rsidP="00D37048">
      <w:pPr>
        <w:tabs>
          <w:tab w:val="left" w:pos="8647"/>
          <w:tab w:val="right" w:pos="9072"/>
        </w:tabs>
        <w:ind w:firstLine="426"/>
        <w:rPr>
          <w:color w:val="000000" w:themeColor="text1"/>
        </w:rPr>
      </w:pPr>
      <w:r w:rsidRPr="00D37048">
        <w:rPr>
          <w:color w:val="000000" w:themeColor="text1"/>
        </w:rPr>
        <w:t>A következő (</w:t>
      </w:r>
      <w:r w:rsidRPr="00D37048">
        <w:rPr>
          <w:i/>
          <w:color w:val="000000" w:themeColor="text1"/>
        </w:rPr>
        <w:t>L</w:t>
      </w:r>
      <w:r w:rsidRPr="00D37048">
        <w:rPr>
          <w:color w:val="000000" w:themeColor="text1"/>
        </w:rPr>
        <w:t xml:space="preserve"> – 1) szinthez az érték: </w:t>
      </w:r>
    </w:p>
    <w:p w14:paraId="3A77A422" w14:textId="77777777" w:rsidR="001B2AB3" w:rsidRPr="00D37048" w:rsidRDefault="001B2AB3" w:rsidP="00D37048">
      <w:pPr>
        <w:pStyle w:val="egyenlet"/>
        <w:tabs>
          <w:tab w:val="left" w:pos="8647"/>
          <w:tab w:val="right" w:pos="9072"/>
        </w:tabs>
        <w:ind w:firstLine="426"/>
        <w:jc w:val="both"/>
        <w:rPr>
          <w:color w:val="000000" w:themeColor="text1"/>
        </w:rPr>
      </w:pPr>
      <w:r w:rsidRPr="00D37048">
        <w:rPr>
          <w:color w:val="000000" w:themeColor="text1"/>
          <w:position w:val="-14"/>
        </w:rPr>
        <w:object w:dxaOrig="2960" w:dyaOrig="460" w14:anchorId="0F1470B0">
          <v:shape id="_x0000_i1036" type="#_x0000_t75" style="width:150pt;height:23.35pt" o:ole="">
            <v:imagedata r:id="rId58" o:title=""/>
          </v:shape>
          <o:OLEObject Type="Embed" ProgID="Equation.3" ShapeID="_x0000_i1036" DrawAspect="Content" ObjectID="_1477254605" r:id="rId59"/>
        </w:object>
      </w:r>
      <w:r w:rsidR="00D37048">
        <w:rPr>
          <w:color w:val="000000" w:themeColor="text1"/>
        </w:rPr>
        <w:tab/>
      </w:r>
      <w:r w:rsidR="00D37048">
        <w:rPr>
          <w:color w:val="000000" w:themeColor="text1"/>
        </w:rPr>
        <w:tab/>
      </w:r>
      <w:r w:rsidR="00D37048">
        <w:rPr>
          <w:color w:val="000000" w:themeColor="text1"/>
        </w:rPr>
        <w:tab/>
      </w:r>
      <w:r w:rsidR="00D37048">
        <w:rPr>
          <w:color w:val="000000" w:themeColor="text1"/>
        </w:rPr>
        <w:tab/>
        <w:t>(1</w:t>
      </w:r>
      <w:r w:rsidR="00C22556">
        <w:rPr>
          <w:color w:val="000000" w:themeColor="text1"/>
        </w:rPr>
        <w:t>3</w:t>
      </w:r>
      <w:r w:rsidR="00D37048">
        <w:rPr>
          <w:color w:val="000000" w:themeColor="text1"/>
        </w:rPr>
        <w:t>)</w:t>
      </w:r>
      <w:r w:rsidRPr="00D37048">
        <w:rPr>
          <w:color w:val="000000" w:themeColor="text1"/>
        </w:rPr>
        <w:tab/>
      </w:r>
    </w:p>
    <w:p w14:paraId="1AE08299" w14:textId="77777777" w:rsidR="001B2AB3" w:rsidRPr="00D37048" w:rsidRDefault="001B2AB3" w:rsidP="00D37048">
      <w:pPr>
        <w:tabs>
          <w:tab w:val="left" w:pos="8647"/>
          <w:tab w:val="right" w:pos="9072"/>
        </w:tabs>
        <w:ind w:firstLine="426"/>
        <w:rPr>
          <w:color w:val="000000" w:themeColor="text1"/>
        </w:rPr>
      </w:pPr>
      <w:r w:rsidRPr="00D37048">
        <w:rPr>
          <w:color w:val="000000" w:themeColor="text1"/>
        </w:rPr>
        <w:t xml:space="preserve">Az </w:t>
      </w:r>
      <w:r w:rsidRPr="00D37048">
        <w:rPr>
          <w:i/>
          <w:color w:val="000000" w:themeColor="text1"/>
        </w:rPr>
        <w:t>L</w:t>
      </w:r>
      <w:r w:rsidRPr="00D37048">
        <w:rPr>
          <w:color w:val="000000" w:themeColor="text1"/>
        </w:rPr>
        <w:t xml:space="preserve"> piramisszintekre vonatkozó ciklus itt fejeződik be.</w:t>
      </w:r>
    </w:p>
    <w:p w14:paraId="31FEDDAE" w14:textId="77777777" w:rsidR="00D37048" w:rsidRDefault="001B2AB3" w:rsidP="00D37048">
      <w:pPr>
        <w:tabs>
          <w:tab w:val="left" w:pos="8647"/>
          <w:tab w:val="right" w:pos="9072"/>
        </w:tabs>
        <w:ind w:firstLine="426"/>
        <w:rPr>
          <w:color w:val="000000" w:themeColor="text1"/>
        </w:rPr>
      </w:pPr>
      <w:r w:rsidRPr="00D37048">
        <w:rPr>
          <w:color w:val="000000" w:themeColor="text1"/>
        </w:rPr>
        <w:lastRenderedPageBreak/>
        <w:t xml:space="preserve">A végső optikai folyam vektor: </w:t>
      </w:r>
    </w:p>
    <w:p w14:paraId="198B3B99" w14:textId="77777777" w:rsidR="001B2AB3" w:rsidRPr="00D37048" w:rsidRDefault="001B2AB3" w:rsidP="00D37048">
      <w:pPr>
        <w:tabs>
          <w:tab w:val="left" w:pos="8647"/>
          <w:tab w:val="right" w:pos="9072"/>
        </w:tabs>
        <w:ind w:firstLine="426"/>
        <w:rPr>
          <w:color w:val="000000" w:themeColor="text1"/>
        </w:rPr>
      </w:pPr>
      <w:r w:rsidRPr="00D37048">
        <w:rPr>
          <w:b/>
          <w:color w:val="000000" w:themeColor="text1"/>
        </w:rPr>
        <w:t>d</w:t>
      </w:r>
      <w:r w:rsidRPr="00D37048">
        <w:rPr>
          <w:color w:val="000000" w:themeColor="text1"/>
        </w:rPr>
        <w:t xml:space="preserve"> = </w:t>
      </w:r>
      <w:r w:rsidRPr="00D37048">
        <w:rPr>
          <w:b/>
          <w:color w:val="000000" w:themeColor="text1"/>
        </w:rPr>
        <w:t>g</w:t>
      </w:r>
      <w:r w:rsidRPr="00D37048">
        <w:rPr>
          <w:color w:val="000000" w:themeColor="text1"/>
          <w:vertAlign w:val="superscript"/>
        </w:rPr>
        <w:t>0</w:t>
      </w:r>
      <w:r w:rsidRPr="00D37048">
        <w:rPr>
          <w:color w:val="000000" w:themeColor="text1"/>
        </w:rPr>
        <w:t xml:space="preserve"> + </w:t>
      </w:r>
      <w:r w:rsidRPr="00D37048">
        <w:rPr>
          <w:b/>
          <w:color w:val="000000" w:themeColor="text1"/>
        </w:rPr>
        <w:t>d</w:t>
      </w:r>
      <w:r w:rsidRPr="00D37048">
        <w:rPr>
          <w:color w:val="000000" w:themeColor="text1"/>
          <w:vertAlign w:val="superscript"/>
        </w:rPr>
        <w:t>0</w:t>
      </w:r>
      <w:r w:rsidRPr="00D37048">
        <w:rPr>
          <w:color w:val="000000" w:themeColor="text1"/>
        </w:rPr>
        <w:t>.</w:t>
      </w:r>
      <w:r w:rsidR="00D37048">
        <w:rPr>
          <w:color w:val="000000" w:themeColor="text1"/>
        </w:rPr>
        <w:tab/>
      </w:r>
      <w:r w:rsidR="00D37048">
        <w:rPr>
          <w:color w:val="000000" w:themeColor="text1"/>
        </w:rPr>
        <w:tab/>
        <w:t>(1</w:t>
      </w:r>
      <w:r w:rsidR="00C22556">
        <w:rPr>
          <w:color w:val="000000" w:themeColor="text1"/>
        </w:rPr>
        <w:t>4</w:t>
      </w:r>
      <w:r w:rsidR="00D37048">
        <w:rPr>
          <w:color w:val="000000" w:themeColor="text1"/>
        </w:rPr>
        <w:t>)</w:t>
      </w:r>
      <w:r w:rsidRPr="00D37048">
        <w:rPr>
          <w:color w:val="000000" w:themeColor="text1"/>
        </w:rPr>
        <w:tab/>
      </w:r>
    </w:p>
    <w:p w14:paraId="0D7A18D4" w14:textId="77777777" w:rsidR="001B2AB3" w:rsidRPr="00D37048" w:rsidRDefault="001B2AB3" w:rsidP="00D37048">
      <w:pPr>
        <w:tabs>
          <w:tab w:val="left" w:pos="8647"/>
          <w:tab w:val="right" w:pos="9072"/>
        </w:tabs>
        <w:ind w:firstLine="426"/>
        <w:rPr>
          <w:color w:val="000000" w:themeColor="text1"/>
        </w:rPr>
      </w:pPr>
      <w:r w:rsidRPr="00D37048">
        <w:rPr>
          <w:color w:val="000000" w:themeColor="text1"/>
        </w:rPr>
        <w:t xml:space="preserve">Tehát az </w:t>
      </w:r>
      <w:r w:rsidRPr="00D37048">
        <w:rPr>
          <w:i/>
          <w:color w:val="000000" w:themeColor="text1"/>
        </w:rPr>
        <w:t>I</w:t>
      </w:r>
      <w:r w:rsidRPr="00D37048">
        <w:rPr>
          <w:color w:val="000000" w:themeColor="text1"/>
        </w:rPr>
        <w:t xml:space="preserve"> kép </w:t>
      </w:r>
      <w:r w:rsidRPr="00D37048">
        <w:rPr>
          <w:b/>
          <w:color w:val="000000" w:themeColor="text1"/>
        </w:rPr>
        <w:t xml:space="preserve">u </w:t>
      </w:r>
      <w:r w:rsidRPr="00D37048">
        <w:rPr>
          <w:color w:val="000000" w:themeColor="text1"/>
        </w:rPr>
        <w:t xml:space="preserve">pontjának megfelelő pont helyzete a </w:t>
      </w:r>
      <w:r w:rsidRPr="00D37048">
        <w:rPr>
          <w:i/>
          <w:color w:val="000000" w:themeColor="text1"/>
        </w:rPr>
        <w:t xml:space="preserve">J </w:t>
      </w:r>
      <w:r w:rsidRPr="00D37048">
        <w:rPr>
          <w:color w:val="000000" w:themeColor="text1"/>
        </w:rPr>
        <w:t xml:space="preserve">képen </w:t>
      </w:r>
      <w:proofErr w:type="gramStart"/>
      <w:r w:rsidRPr="00D37048">
        <w:rPr>
          <w:color w:val="000000" w:themeColor="text1"/>
        </w:rPr>
        <w:t>a</w:t>
      </w:r>
      <w:proofErr w:type="gramEnd"/>
      <w:r w:rsidRPr="00D37048">
        <w:rPr>
          <w:color w:val="000000" w:themeColor="text1"/>
        </w:rPr>
        <w:t xml:space="preserve"> </w:t>
      </w:r>
    </w:p>
    <w:p w14:paraId="201731FE" w14:textId="77777777" w:rsidR="00351AE7" w:rsidRDefault="00351AE7" w:rsidP="00351AE7">
      <w:pPr>
        <w:keepNext/>
        <w:spacing w:before="120"/>
        <w:jc w:val="center"/>
      </w:pPr>
      <w:r>
        <w:rPr>
          <w:noProof/>
        </w:rPr>
        <w:drawing>
          <wp:inline distT="0" distB="0" distL="0" distR="0" wp14:anchorId="1E33C37E" wp14:editId="42DF6B0D">
            <wp:extent cx="4665600" cy="1710000"/>
            <wp:effectExtent l="0" t="0" r="0" b="0"/>
            <wp:docPr id="30" name="Kép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665600" cy="1710000"/>
                    </a:xfrm>
                    <a:prstGeom prst="rect">
                      <a:avLst/>
                    </a:prstGeom>
                    <a:noFill/>
                    <a:ln>
                      <a:noFill/>
                    </a:ln>
                  </pic:spPr>
                </pic:pic>
              </a:graphicData>
            </a:graphic>
          </wp:inline>
        </w:drawing>
      </w:r>
    </w:p>
    <w:p w14:paraId="34E5A0DC" w14:textId="77777777" w:rsidR="00351AE7" w:rsidRPr="00351AE7" w:rsidRDefault="004842F3" w:rsidP="00351AE7">
      <w:pPr>
        <w:pStyle w:val="Kpalrs"/>
        <w:spacing w:before="120"/>
        <w:rPr>
          <w:noProof/>
          <w:color w:val="000000" w:themeColor="text1"/>
          <w:szCs w:val="20"/>
        </w:rPr>
      </w:pPr>
      <w:r w:rsidRPr="00750117">
        <w:rPr>
          <w:noProof/>
          <w:color w:val="000000" w:themeColor="text1"/>
          <w:szCs w:val="20"/>
        </w:rPr>
        <w:fldChar w:fldCharType="begin"/>
      </w:r>
      <w:r w:rsidR="00351AE7" w:rsidRPr="00750117">
        <w:rPr>
          <w:noProof/>
          <w:color w:val="000000" w:themeColor="text1"/>
          <w:szCs w:val="20"/>
        </w:rPr>
        <w:instrText xml:space="preserve"> SEQ ábra \* ARABIC </w:instrText>
      </w:r>
      <w:r w:rsidRPr="00750117">
        <w:rPr>
          <w:noProof/>
          <w:color w:val="000000" w:themeColor="text1"/>
          <w:szCs w:val="20"/>
        </w:rPr>
        <w:fldChar w:fldCharType="separate"/>
      </w:r>
      <w:r w:rsidR="00F645D6">
        <w:rPr>
          <w:noProof/>
          <w:color w:val="000000" w:themeColor="text1"/>
          <w:szCs w:val="20"/>
        </w:rPr>
        <w:t>15</w:t>
      </w:r>
      <w:r w:rsidRPr="00750117">
        <w:rPr>
          <w:noProof/>
          <w:color w:val="000000" w:themeColor="text1"/>
          <w:szCs w:val="20"/>
        </w:rPr>
        <w:fldChar w:fldCharType="end"/>
      </w:r>
      <w:r w:rsidR="00351AE7" w:rsidRPr="00750117">
        <w:rPr>
          <w:noProof/>
          <w:color w:val="000000" w:themeColor="text1"/>
          <w:szCs w:val="20"/>
        </w:rPr>
        <w:t>. ábra – Az optikai áramlás eredménye korrekciók nélkül (balra), majd megfelelő korrigálások elv</w:t>
      </w:r>
      <w:r w:rsidR="00351AE7">
        <w:rPr>
          <w:noProof/>
          <w:color w:val="000000" w:themeColor="text1"/>
          <w:szCs w:val="20"/>
        </w:rPr>
        <w:t>égzése után (jobbra)</w:t>
      </w:r>
      <w:ins w:id="317" w:author="VZ" w:date="2014-11-02T18:14:00Z">
        <w:r w:rsidR="001E70A1">
          <w:rPr>
            <w:noProof/>
            <w:color w:val="000000" w:themeColor="text1"/>
            <w:szCs w:val="20"/>
          </w:rPr>
          <w:t>, p</w:t>
        </w:r>
      </w:ins>
      <w:ins w:id="318" w:author="VZ" w:date="2014-11-02T18:15:00Z">
        <w:r w:rsidR="001E70A1">
          <w:rPr>
            <w:noProof/>
            <w:color w:val="000000" w:themeColor="text1"/>
            <w:szCs w:val="20"/>
          </w:rPr>
          <w:t>i</w:t>
        </w:r>
      </w:ins>
      <w:ins w:id="319" w:author="VZ" w:date="2014-11-02T18:14:00Z">
        <w:r w:rsidR="001E70A1">
          <w:rPr>
            <w:noProof/>
            <w:color w:val="000000" w:themeColor="text1"/>
            <w:szCs w:val="20"/>
          </w:rPr>
          <w:t>rossal jelölve az elmozdulásvektorok</w:t>
        </w:r>
      </w:ins>
      <w:r w:rsidR="00351AE7">
        <w:rPr>
          <w:noProof/>
          <w:color w:val="000000" w:themeColor="text1"/>
          <w:szCs w:val="20"/>
        </w:rPr>
        <w:t>.</w:t>
      </w:r>
    </w:p>
    <w:p w14:paraId="6858EB9D" w14:textId="77777777" w:rsidR="001B2AB3" w:rsidRPr="00D37048" w:rsidRDefault="001B2AB3" w:rsidP="00D37048">
      <w:pPr>
        <w:pStyle w:val="egyenlet"/>
        <w:tabs>
          <w:tab w:val="left" w:pos="8647"/>
          <w:tab w:val="right" w:pos="9072"/>
        </w:tabs>
        <w:ind w:firstLine="426"/>
        <w:jc w:val="both"/>
        <w:rPr>
          <w:color w:val="000000" w:themeColor="text1"/>
        </w:rPr>
      </w:pPr>
      <w:r w:rsidRPr="00D37048">
        <w:rPr>
          <w:b/>
          <w:color w:val="000000" w:themeColor="text1"/>
        </w:rPr>
        <w:t>v</w:t>
      </w:r>
      <w:r w:rsidRPr="00D37048">
        <w:rPr>
          <w:color w:val="000000" w:themeColor="text1"/>
        </w:rPr>
        <w:t xml:space="preserve"> = </w:t>
      </w:r>
      <w:r w:rsidRPr="00D37048">
        <w:rPr>
          <w:b/>
          <w:color w:val="000000" w:themeColor="text1"/>
        </w:rPr>
        <w:t>u</w:t>
      </w:r>
      <w:r w:rsidRPr="00D37048">
        <w:rPr>
          <w:color w:val="000000" w:themeColor="text1"/>
        </w:rPr>
        <w:t xml:space="preserve"> + </w:t>
      </w:r>
      <w:r w:rsidRPr="00D37048">
        <w:rPr>
          <w:b/>
          <w:color w:val="000000" w:themeColor="text1"/>
        </w:rPr>
        <w:t>d</w:t>
      </w:r>
      <w:r w:rsidRPr="00D37048">
        <w:rPr>
          <w:color w:val="000000" w:themeColor="text1"/>
        </w:rPr>
        <w:tab/>
      </w:r>
      <w:r w:rsidR="00D37048">
        <w:rPr>
          <w:color w:val="000000" w:themeColor="text1"/>
        </w:rPr>
        <w:tab/>
      </w:r>
      <w:r w:rsidR="00D37048">
        <w:rPr>
          <w:color w:val="000000" w:themeColor="text1"/>
        </w:rPr>
        <w:tab/>
      </w:r>
      <w:r w:rsidR="00D37048">
        <w:rPr>
          <w:color w:val="000000" w:themeColor="text1"/>
        </w:rPr>
        <w:tab/>
        <w:t>(1</w:t>
      </w:r>
      <w:r w:rsidR="00C22556">
        <w:rPr>
          <w:color w:val="000000" w:themeColor="text1"/>
        </w:rPr>
        <w:t>5</w:t>
      </w:r>
      <w:r w:rsidR="00D37048">
        <w:rPr>
          <w:color w:val="000000" w:themeColor="text1"/>
        </w:rPr>
        <w:t>)</w:t>
      </w:r>
    </w:p>
    <w:p w14:paraId="3653E21E" w14:textId="77777777" w:rsidR="005E1E5C" w:rsidRPr="005E1E5C" w:rsidRDefault="001B2AB3" w:rsidP="00351AE7">
      <w:pPr>
        <w:pStyle w:val="egyenlet"/>
        <w:tabs>
          <w:tab w:val="left" w:pos="8647"/>
          <w:tab w:val="right" w:pos="9072"/>
        </w:tabs>
        <w:ind w:firstLine="426"/>
        <w:jc w:val="both"/>
        <w:rPr>
          <w:noProof/>
          <w:color w:val="000000" w:themeColor="text1"/>
          <w:szCs w:val="20"/>
        </w:rPr>
      </w:pPr>
      <w:proofErr w:type="gramStart"/>
      <w:r w:rsidRPr="00D37048">
        <w:rPr>
          <w:color w:val="000000" w:themeColor="text1"/>
        </w:rPr>
        <w:t>vektorral</w:t>
      </w:r>
      <w:proofErr w:type="gramEnd"/>
      <w:r w:rsidRPr="00D37048">
        <w:rPr>
          <w:color w:val="000000" w:themeColor="text1"/>
        </w:rPr>
        <w:t xml:space="preserve"> jellemezhető.</w:t>
      </w:r>
    </w:p>
    <w:p w14:paraId="4B166AF2" w14:textId="77777777" w:rsidR="001B2AB3" w:rsidRPr="00351AE7" w:rsidRDefault="001B2AB3" w:rsidP="00351AE7">
      <w:pPr>
        <w:tabs>
          <w:tab w:val="left" w:pos="8647"/>
          <w:tab w:val="right" w:pos="9072"/>
        </w:tabs>
        <w:spacing w:before="120"/>
        <w:ind w:firstLine="426"/>
        <w:rPr>
          <w:b/>
          <w:color w:val="000000" w:themeColor="text1"/>
        </w:rPr>
      </w:pPr>
      <w:r w:rsidRPr="00D37048">
        <w:rPr>
          <w:color w:val="000000" w:themeColor="text1"/>
        </w:rPr>
        <w:t>Az algori</w:t>
      </w:r>
      <w:r w:rsidR="00D37048">
        <w:rPr>
          <w:color w:val="000000" w:themeColor="text1"/>
        </w:rPr>
        <w:t>tmus eredményeit szemlélteti a 1</w:t>
      </w:r>
      <w:r w:rsidR="005F25E6">
        <w:rPr>
          <w:color w:val="000000" w:themeColor="text1"/>
        </w:rPr>
        <w:t>5</w:t>
      </w:r>
      <w:r w:rsidR="00D37048">
        <w:rPr>
          <w:color w:val="000000" w:themeColor="text1"/>
        </w:rPr>
        <w:t>. ábra</w:t>
      </w:r>
      <w:r w:rsidRPr="00D37048">
        <w:rPr>
          <w:color w:val="000000" w:themeColor="text1"/>
        </w:rPr>
        <w:t>. Láthatjuk, hogy a kapott eredmény még korántsem mondható megfelelőnek, így bizonyos utófeldolgozásokat kell alkalmaznunk. Ki kell választanunk a számunkra megfelelő összepárosításokat, a téveseket pedig eldobjuk. Azokat a vektorokat, amik a kép méretén túl mutatnak nem szabad detektálni. Amelyek pedig a környezetében lévő többi vektor átlagtól irreálisan eltérnek, szintén el kell vetnünk.</w:t>
      </w:r>
    </w:p>
    <w:p w14:paraId="36119BC8" w14:textId="77777777" w:rsidR="00B62B99" w:rsidRDefault="00D17760" w:rsidP="00B62B99">
      <w:pPr>
        <w:spacing w:before="120"/>
        <w:ind w:firstLine="426"/>
      </w:pPr>
      <w:r>
        <w:t>Tehát összefoglalva a</w:t>
      </w:r>
      <w:r w:rsidR="00B62B99">
        <w:t xml:space="preserve"> szélirány meghatározásához alapvetően két lépésre van szűkségünk: a sarokpontok megtalálására és ezek megfeleltetésére, és az elmozdulás vektorok meghatározására. Azonban ez önmagában nem elég. A pontos eredmények eléréséhez szűkségünk volt </w:t>
      </w:r>
      <w:proofErr w:type="spellStart"/>
      <w:r w:rsidR="00B62B99">
        <w:t>előfeldolgozásra</w:t>
      </w:r>
      <w:proofErr w:type="spellEnd"/>
      <w:r w:rsidR="00B62B99">
        <w:t>, a nem megfelelő eredm</w:t>
      </w:r>
      <w:r w:rsidR="00327D19">
        <w:t>ények korrigálására</w:t>
      </w:r>
      <w:r w:rsidR="00B62B99">
        <w:t xml:space="preserve"> (lásd </w:t>
      </w:r>
      <w:del w:id="320" w:author="VZ" w:date="2014-11-02T16:33:00Z">
        <w:r w:rsidR="006321D7" w:rsidDel="00630994">
          <w:delText>15</w:delText>
        </w:r>
      </w:del>
      <w:ins w:id="321" w:author="VZ" w:date="2014-11-02T16:33:00Z">
        <w:r w:rsidR="00630994">
          <w:t>16</w:t>
        </w:r>
      </w:ins>
      <w:r w:rsidR="00B62B99">
        <w:t>. ábra)</w:t>
      </w:r>
      <w:r w:rsidR="00327D19">
        <w:t>.</w:t>
      </w:r>
    </w:p>
    <w:p w14:paraId="5C9227A3" w14:textId="77777777" w:rsidR="005E1E5C" w:rsidRDefault="005E1E5C" w:rsidP="005E1E5C">
      <w:pPr>
        <w:keepNext/>
        <w:spacing w:before="120"/>
        <w:jc w:val="center"/>
      </w:pPr>
      <w:r>
        <w:rPr>
          <w:noProof/>
        </w:rPr>
        <w:drawing>
          <wp:inline distT="0" distB="0" distL="0" distR="0" wp14:anchorId="101AA6FF" wp14:editId="69852CDF">
            <wp:extent cx="5250180" cy="571500"/>
            <wp:effectExtent l="0" t="0" r="0" b="0"/>
            <wp:docPr id="31" name="Kép 31" descr="C:\Users\Márk\AppData\Local\Microsoft\Windows\INetCache\Content.Word\o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Márk\AppData\Local\Microsoft\Windows\INetCache\Content.Word\opt.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250180" cy="571500"/>
                    </a:xfrm>
                    <a:prstGeom prst="rect">
                      <a:avLst/>
                    </a:prstGeom>
                    <a:noFill/>
                    <a:ln>
                      <a:noFill/>
                    </a:ln>
                  </pic:spPr>
                </pic:pic>
              </a:graphicData>
            </a:graphic>
          </wp:inline>
        </w:drawing>
      </w:r>
    </w:p>
    <w:p w14:paraId="6E078C34" w14:textId="77777777" w:rsidR="005E1E5C" w:rsidRDefault="004842F3" w:rsidP="005E1E5C">
      <w:pPr>
        <w:pStyle w:val="Kpalrs"/>
        <w:spacing w:before="120"/>
        <w:rPr>
          <w:noProof/>
          <w:color w:val="000000" w:themeColor="text1"/>
          <w:szCs w:val="20"/>
        </w:rPr>
      </w:pPr>
      <w:r w:rsidRPr="00750117">
        <w:rPr>
          <w:noProof/>
          <w:color w:val="000000" w:themeColor="text1"/>
          <w:szCs w:val="20"/>
        </w:rPr>
        <w:fldChar w:fldCharType="begin"/>
      </w:r>
      <w:r w:rsidR="005E1E5C" w:rsidRPr="00750117">
        <w:rPr>
          <w:noProof/>
          <w:color w:val="000000" w:themeColor="text1"/>
          <w:szCs w:val="20"/>
        </w:rPr>
        <w:instrText xml:space="preserve"> SEQ ábra \* ARABIC </w:instrText>
      </w:r>
      <w:r w:rsidRPr="00750117">
        <w:rPr>
          <w:noProof/>
          <w:color w:val="000000" w:themeColor="text1"/>
          <w:szCs w:val="20"/>
        </w:rPr>
        <w:fldChar w:fldCharType="separate"/>
      </w:r>
      <w:r w:rsidR="00F645D6">
        <w:rPr>
          <w:noProof/>
          <w:color w:val="000000" w:themeColor="text1"/>
          <w:szCs w:val="20"/>
        </w:rPr>
        <w:t>16</w:t>
      </w:r>
      <w:r w:rsidRPr="00750117">
        <w:rPr>
          <w:noProof/>
          <w:color w:val="000000" w:themeColor="text1"/>
          <w:szCs w:val="20"/>
        </w:rPr>
        <w:fldChar w:fldCharType="end"/>
      </w:r>
      <w:r w:rsidR="005E1E5C" w:rsidRPr="00750117">
        <w:rPr>
          <w:noProof/>
          <w:color w:val="000000" w:themeColor="text1"/>
          <w:szCs w:val="20"/>
        </w:rPr>
        <w:t>. ábra – A szélirány meghatározásának a lépései.</w:t>
      </w:r>
    </w:p>
    <w:p w14:paraId="329A87A0" w14:textId="77777777" w:rsidR="005E1E5C" w:rsidRDefault="005E1E5C">
      <w:pPr>
        <w:spacing w:after="160" w:line="259" w:lineRule="auto"/>
        <w:rPr>
          <w:i/>
          <w:iCs/>
          <w:noProof/>
          <w:color w:val="000000" w:themeColor="text1"/>
          <w:sz w:val="20"/>
          <w:szCs w:val="20"/>
        </w:rPr>
      </w:pPr>
      <w:r>
        <w:rPr>
          <w:noProof/>
          <w:color w:val="000000" w:themeColor="text1"/>
          <w:sz w:val="20"/>
          <w:szCs w:val="20"/>
        </w:rPr>
        <w:br w:type="page"/>
      </w:r>
    </w:p>
    <w:p w14:paraId="6D51CBC8" w14:textId="77777777" w:rsidR="005E1E5C" w:rsidRPr="005E1E5C" w:rsidRDefault="005E1E5C" w:rsidP="005E1E5C">
      <w:pPr>
        <w:pStyle w:val="Kpalrs"/>
        <w:spacing w:before="120"/>
        <w:rPr>
          <w:noProof/>
          <w:color w:val="000000" w:themeColor="text1"/>
          <w:szCs w:val="20"/>
        </w:rPr>
      </w:pPr>
    </w:p>
    <w:tbl>
      <w:tblPr>
        <w:tblStyle w:val="Rcsostblzat"/>
        <w:tblW w:w="3750" w:type="pct"/>
        <w:jc w:val="center"/>
        <w:tblLook w:val="04A0" w:firstRow="1" w:lastRow="0" w:firstColumn="1" w:lastColumn="0" w:noHBand="0" w:noVBand="1"/>
      </w:tblPr>
      <w:tblGrid>
        <w:gridCol w:w="3062"/>
        <w:gridCol w:w="1697"/>
        <w:gridCol w:w="2207"/>
      </w:tblGrid>
      <w:tr w:rsidR="00B62B99" w14:paraId="0EF90C8B" w14:textId="77777777" w:rsidTr="00351AE7">
        <w:trPr>
          <w:jc w:val="center"/>
        </w:trPr>
        <w:tc>
          <w:tcPr>
            <w:tcW w:w="3062" w:type="dxa"/>
            <w:shd w:val="clear" w:color="auto" w:fill="E7E6E6" w:themeFill="background2"/>
          </w:tcPr>
          <w:p w14:paraId="76039C82" w14:textId="77777777" w:rsidR="00B62B99" w:rsidRPr="00F93889" w:rsidRDefault="00351AE7" w:rsidP="00F93889">
            <w:pPr>
              <w:spacing w:before="120"/>
              <w:ind w:firstLine="202"/>
              <w:rPr>
                <w:b/>
                <w:sz w:val="18"/>
                <w:szCs w:val="18"/>
              </w:rPr>
            </w:pPr>
            <w:r>
              <w:rPr>
                <w:b/>
                <w:sz w:val="18"/>
                <w:szCs w:val="18"/>
              </w:rPr>
              <w:t>Vizsgált sorozat időpillanatai</w:t>
            </w:r>
          </w:p>
        </w:tc>
        <w:tc>
          <w:tcPr>
            <w:tcW w:w="1697" w:type="dxa"/>
            <w:shd w:val="clear" w:color="auto" w:fill="E7E6E6" w:themeFill="background2"/>
          </w:tcPr>
          <w:p w14:paraId="039813F4" w14:textId="77777777" w:rsidR="00B62B99" w:rsidRPr="00F93889" w:rsidRDefault="00351AE7" w:rsidP="00351AE7">
            <w:pPr>
              <w:spacing w:before="120"/>
              <w:ind w:firstLine="0"/>
              <w:rPr>
                <w:b/>
                <w:sz w:val="18"/>
                <w:szCs w:val="18"/>
              </w:rPr>
            </w:pPr>
            <w:r>
              <w:rPr>
                <w:b/>
                <w:sz w:val="18"/>
                <w:szCs w:val="18"/>
              </w:rPr>
              <w:t>Detektált vektorok hibaaránya</w:t>
            </w:r>
          </w:p>
        </w:tc>
        <w:tc>
          <w:tcPr>
            <w:tcW w:w="2207" w:type="dxa"/>
            <w:shd w:val="clear" w:color="auto" w:fill="E7E6E6" w:themeFill="background2"/>
          </w:tcPr>
          <w:p w14:paraId="7C421A54" w14:textId="77777777" w:rsidR="00B62B99" w:rsidRPr="00F93889" w:rsidRDefault="00B62B99" w:rsidP="00351AE7">
            <w:pPr>
              <w:spacing w:before="120"/>
              <w:ind w:firstLine="0"/>
              <w:rPr>
                <w:b/>
                <w:sz w:val="18"/>
                <w:szCs w:val="18"/>
              </w:rPr>
            </w:pPr>
            <w:r w:rsidRPr="00F93889">
              <w:rPr>
                <w:b/>
                <w:sz w:val="18"/>
                <w:szCs w:val="18"/>
              </w:rPr>
              <w:t>Elfogadható?</w:t>
            </w:r>
          </w:p>
        </w:tc>
      </w:tr>
      <w:tr w:rsidR="00B62B99" w14:paraId="17C9FD25" w14:textId="77777777" w:rsidTr="00351AE7">
        <w:trPr>
          <w:jc w:val="center"/>
        </w:trPr>
        <w:tc>
          <w:tcPr>
            <w:tcW w:w="3062" w:type="dxa"/>
          </w:tcPr>
          <w:p w14:paraId="0362E613" w14:textId="77777777" w:rsidR="00B62B99" w:rsidRPr="00F93889" w:rsidRDefault="00B62B99" w:rsidP="00F93889">
            <w:pPr>
              <w:spacing w:before="120"/>
              <w:ind w:firstLine="202"/>
              <w:rPr>
                <w:sz w:val="18"/>
                <w:szCs w:val="18"/>
              </w:rPr>
            </w:pPr>
            <w:r w:rsidRPr="00F93889">
              <w:rPr>
                <w:noProof/>
                <w:sz w:val="18"/>
                <w:szCs w:val="18"/>
              </w:rPr>
              <w:drawing>
                <wp:inline distT="0" distB="0" distL="0" distR="0" wp14:anchorId="3517559B" wp14:editId="5B3BF90B">
                  <wp:extent cx="1440180" cy="1089660"/>
                  <wp:effectExtent l="0" t="0" r="0" b="0"/>
                  <wp:docPr id="18" name="Kép 18" descr="Eredmeny2seb_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Eredmeny2seb_5"/>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440180" cy="1089660"/>
                          </a:xfrm>
                          <a:prstGeom prst="rect">
                            <a:avLst/>
                          </a:prstGeom>
                          <a:noFill/>
                          <a:ln>
                            <a:noFill/>
                          </a:ln>
                        </pic:spPr>
                      </pic:pic>
                    </a:graphicData>
                  </a:graphic>
                </wp:inline>
              </w:drawing>
            </w:r>
          </w:p>
        </w:tc>
        <w:tc>
          <w:tcPr>
            <w:tcW w:w="1697" w:type="dxa"/>
          </w:tcPr>
          <w:p w14:paraId="04211583" w14:textId="77777777" w:rsidR="00B62B99" w:rsidRPr="00F93889" w:rsidRDefault="00B62B99" w:rsidP="00351AE7">
            <w:pPr>
              <w:spacing w:before="120"/>
              <w:ind w:firstLine="0"/>
              <w:rPr>
                <w:sz w:val="18"/>
                <w:szCs w:val="18"/>
              </w:rPr>
            </w:pPr>
            <w:r w:rsidRPr="00F93889">
              <w:rPr>
                <w:sz w:val="18"/>
                <w:szCs w:val="18"/>
              </w:rPr>
              <w:t>1 %</w:t>
            </w:r>
          </w:p>
        </w:tc>
        <w:tc>
          <w:tcPr>
            <w:tcW w:w="2207" w:type="dxa"/>
          </w:tcPr>
          <w:p w14:paraId="0442F552" w14:textId="77777777" w:rsidR="00B62B99" w:rsidRPr="00F93889" w:rsidRDefault="00B62B99" w:rsidP="00351AE7">
            <w:pPr>
              <w:spacing w:before="120"/>
              <w:ind w:firstLine="0"/>
              <w:rPr>
                <w:sz w:val="18"/>
                <w:szCs w:val="18"/>
              </w:rPr>
            </w:pPr>
            <w:r w:rsidRPr="00F93889">
              <w:rPr>
                <w:sz w:val="18"/>
                <w:szCs w:val="18"/>
              </w:rPr>
              <w:t>Igen</w:t>
            </w:r>
          </w:p>
        </w:tc>
      </w:tr>
      <w:tr w:rsidR="00B62B99" w14:paraId="389DA1AE" w14:textId="77777777" w:rsidTr="00351AE7">
        <w:trPr>
          <w:jc w:val="center"/>
        </w:trPr>
        <w:tc>
          <w:tcPr>
            <w:tcW w:w="3062" w:type="dxa"/>
          </w:tcPr>
          <w:p w14:paraId="3B012A51" w14:textId="77777777" w:rsidR="00B62B99" w:rsidRPr="00F93889" w:rsidRDefault="00B62B99" w:rsidP="00F93889">
            <w:pPr>
              <w:spacing w:before="120"/>
              <w:ind w:firstLine="202"/>
              <w:rPr>
                <w:sz w:val="18"/>
                <w:szCs w:val="18"/>
              </w:rPr>
            </w:pPr>
            <w:r w:rsidRPr="00F93889">
              <w:rPr>
                <w:noProof/>
                <w:sz w:val="18"/>
                <w:szCs w:val="18"/>
              </w:rPr>
              <w:drawing>
                <wp:inline distT="0" distB="0" distL="0" distR="0" wp14:anchorId="26CDFDC1" wp14:editId="478C9806">
                  <wp:extent cx="1447800" cy="1066800"/>
                  <wp:effectExtent l="0" t="0" r="0" b="0"/>
                  <wp:docPr id="17" name="Kép 17" descr="Eredmeny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Eredmeny6"/>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447800" cy="1066800"/>
                          </a:xfrm>
                          <a:prstGeom prst="rect">
                            <a:avLst/>
                          </a:prstGeom>
                          <a:noFill/>
                          <a:ln>
                            <a:noFill/>
                          </a:ln>
                        </pic:spPr>
                      </pic:pic>
                    </a:graphicData>
                  </a:graphic>
                </wp:inline>
              </w:drawing>
            </w:r>
          </w:p>
        </w:tc>
        <w:tc>
          <w:tcPr>
            <w:tcW w:w="1697" w:type="dxa"/>
          </w:tcPr>
          <w:p w14:paraId="36C12FE8" w14:textId="77777777" w:rsidR="00B62B99" w:rsidRPr="00F93889" w:rsidRDefault="00B62B99" w:rsidP="00351AE7">
            <w:pPr>
              <w:spacing w:before="120"/>
              <w:ind w:firstLine="0"/>
              <w:rPr>
                <w:sz w:val="18"/>
                <w:szCs w:val="18"/>
              </w:rPr>
            </w:pPr>
            <w:r w:rsidRPr="00F93889">
              <w:rPr>
                <w:sz w:val="18"/>
                <w:szCs w:val="18"/>
              </w:rPr>
              <w:t>5%</w:t>
            </w:r>
          </w:p>
        </w:tc>
        <w:tc>
          <w:tcPr>
            <w:tcW w:w="2207" w:type="dxa"/>
          </w:tcPr>
          <w:p w14:paraId="2C579FE3" w14:textId="77777777" w:rsidR="00B62B99" w:rsidRPr="00F93889" w:rsidRDefault="00B62B99" w:rsidP="00351AE7">
            <w:pPr>
              <w:spacing w:before="120"/>
              <w:ind w:firstLine="0"/>
              <w:rPr>
                <w:sz w:val="18"/>
                <w:szCs w:val="18"/>
              </w:rPr>
            </w:pPr>
            <w:r w:rsidRPr="00F93889">
              <w:rPr>
                <w:sz w:val="18"/>
                <w:szCs w:val="18"/>
              </w:rPr>
              <w:t>Igen</w:t>
            </w:r>
          </w:p>
        </w:tc>
      </w:tr>
      <w:tr w:rsidR="00B62B99" w14:paraId="06CF963A" w14:textId="77777777" w:rsidTr="00351AE7">
        <w:trPr>
          <w:jc w:val="center"/>
        </w:trPr>
        <w:tc>
          <w:tcPr>
            <w:tcW w:w="3062" w:type="dxa"/>
          </w:tcPr>
          <w:p w14:paraId="12505E5D" w14:textId="77777777" w:rsidR="00B62B99" w:rsidRPr="00F93889" w:rsidRDefault="00B62B99" w:rsidP="00F93889">
            <w:pPr>
              <w:spacing w:before="120"/>
              <w:ind w:firstLine="202"/>
              <w:rPr>
                <w:sz w:val="18"/>
                <w:szCs w:val="18"/>
              </w:rPr>
            </w:pPr>
            <w:r w:rsidRPr="00F93889">
              <w:rPr>
                <w:noProof/>
                <w:sz w:val="18"/>
                <w:szCs w:val="18"/>
              </w:rPr>
              <w:drawing>
                <wp:inline distT="0" distB="0" distL="0" distR="0" wp14:anchorId="77B0FFE2" wp14:editId="5C557BE8">
                  <wp:extent cx="1447800" cy="1082040"/>
                  <wp:effectExtent l="0" t="0" r="0" b="0"/>
                  <wp:docPr id="16" name="Kép 16" descr="Eredmeny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Eredmeny7"/>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447800" cy="1082040"/>
                          </a:xfrm>
                          <a:prstGeom prst="rect">
                            <a:avLst/>
                          </a:prstGeom>
                          <a:noFill/>
                          <a:ln>
                            <a:noFill/>
                          </a:ln>
                        </pic:spPr>
                      </pic:pic>
                    </a:graphicData>
                  </a:graphic>
                </wp:inline>
              </w:drawing>
            </w:r>
          </w:p>
        </w:tc>
        <w:tc>
          <w:tcPr>
            <w:tcW w:w="1697" w:type="dxa"/>
          </w:tcPr>
          <w:p w14:paraId="3040DA92" w14:textId="77777777" w:rsidR="00B62B99" w:rsidRPr="00F93889" w:rsidRDefault="00B62B99" w:rsidP="00351AE7">
            <w:pPr>
              <w:spacing w:before="120"/>
              <w:ind w:firstLine="0"/>
              <w:rPr>
                <w:sz w:val="18"/>
                <w:szCs w:val="18"/>
              </w:rPr>
            </w:pPr>
            <w:r w:rsidRPr="00F93889">
              <w:rPr>
                <w:sz w:val="18"/>
                <w:szCs w:val="18"/>
              </w:rPr>
              <w:t>3 %</w:t>
            </w:r>
          </w:p>
        </w:tc>
        <w:tc>
          <w:tcPr>
            <w:tcW w:w="2207" w:type="dxa"/>
          </w:tcPr>
          <w:p w14:paraId="430DE323" w14:textId="77777777" w:rsidR="00B62B99" w:rsidRPr="00F93889" w:rsidRDefault="00B62B99" w:rsidP="00351AE7">
            <w:pPr>
              <w:spacing w:before="120"/>
              <w:ind w:firstLine="0"/>
              <w:rPr>
                <w:sz w:val="18"/>
                <w:szCs w:val="18"/>
              </w:rPr>
            </w:pPr>
            <w:r w:rsidRPr="00F93889">
              <w:rPr>
                <w:sz w:val="18"/>
                <w:szCs w:val="18"/>
              </w:rPr>
              <w:t>Igen</w:t>
            </w:r>
          </w:p>
        </w:tc>
      </w:tr>
      <w:tr w:rsidR="00B62B99" w14:paraId="09358379" w14:textId="77777777" w:rsidTr="00351AE7">
        <w:trPr>
          <w:jc w:val="center"/>
        </w:trPr>
        <w:tc>
          <w:tcPr>
            <w:tcW w:w="3062" w:type="dxa"/>
          </w:tcPr>
          <w:p w14:paraId="64C2E0BF" w14:textId="77777777" w:rsidR="00B62B99" w:rsidRPr="00F93889" w:rsidRDefault="00B62B99" w:rsidP="00F93889">
            <w:pPr>
              <w:spacing w:before="120"/>
              <w:ind w:firstLine="202"/>
              <w:rPr>
                <w:sz w:val="18"/>
                <w:szCs w:val="18"/>
              </w:rPr>
            </w:pPr>
            <w:r w:rsidRPr="00F93889">
              <w:rPr>
                <w:noProof/>
                <w:sz w:val="18"/>
                <w:szCs w:val="18"/>
              </w:rPr>
              <w:drawing>
                <wp:inline distT="0" distB="0" distL="0" distR="0" wp14:anchorId="567F6865" wp14:editId="70D4C0DB">
                  <wp:extent cx="1440000" cy="1061132"/>
                  <wp:effectExtent l="0" t="0" r="8255" b="5715"/>
                  <wp:docPr id="14" name="Kép 56" descr="C:\Users\Ádám\AppData\Local\Microsoft\Windows\INetCache\Content.Word\Eredmeny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C:\Users\Ádám\AppData\Local\Microsoft\Windows\INetCache\Content.Word\Eredmeny8.jp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440000" cy="1061132"/>
                          </a:xfrm>
                          <a:prstGeom prst="rect">
                            <a:avLst/>
                          </a:prstGeom>
                          <a:noFill/>
                          <a:ln>
                            <a:noFill/>
                          </a:ln>
                        </pic:spPr>
                      </pic:pic>
                    </a:graphicData>
                  </a:graphic>
                </wp:inline>
              </w:drawing>
            </w:r>
          </w:p>
        </w:tc>
        <w:tc>
          <w:tcPr>
            <w:tcW w:w="1697" w:type="dxa"/>
          </w:tcPr>
          <w:p w14:paraId="2334E9A3" w14:textId="77777777" w:rsidR="00B62B99" w:rsidRPr="00F93889" w:rsidRDefault="00B62B99" w:rsidP="00351AE7">
            <w:pPr>
              <w:spacing w:before="120"/>
              <w:ind w:firstLine="0"/>
              <w:rPr>
                <w:sz w:val="18"/>
                <w:szCs w:val="18"/>
              </w:rPr>
            </w:pPr>
            <w:r w:rsidRPr="00F93889">
              <w:rPr>
                <w:sz w:val="18"/>
                <w:szCs w:val="18"/>
              </w:rPr>
              <w:t>1 %</w:t>
            </w:r>
          </w:p>
        </w:tc>
        <w:tc>
          <w:tcPr>
            <w:tcW w:w="2207" w:type="dxa"/>
          </w:tcPr>
          <w:p w14:paraId="3FF3DB6C" w14:textId="77777777" w:rsidR="00B62B99" w:rsidRPr="00F93889" w:rsidRDefault="00B62B99" w:rsidP="00351AE7">
            <w:pPr>
              <w:spacing w:before="120"/>
              <w:ind w:firstLine="0"/>
              <w:rPr>
                <w:sz w:val="18"/>
                <w:szCs w:val="18"/>
              </w:rPr>
            </w:pPr>
            <w:r w:rsidRPr="00F93889">
              <w:rPr>
                <w:sz w:val="18"/>
                <w:szCs w:val="18"/>
              </w:rPr>
              <w:t>Igen</w:t>
            </w:r>
          </w:p>
        </w:tc>
      </w:tr>
      <w:tr w:rsidR="00B62B99" w14:paraId="6A5DC0BC" w14:textId="77777777" w:rsidTr="00351AE7">
        <w:trPr>
          <w:jc w:val="center"/>
        </w:trPr>
        <w:tc>
          <w:tcPr>
            <w:tcW w:w="3062" w:type="dxa"/>
          </w:tcPr>
          <w:p w14:paraId="65016623" w14:textId="77777777" w:rsidR="00B62B99" w:rsidRPr="00F93889" w:rsidRDefault="00B62B99" w:rsidP="00F93889">
            <w:pPr>
              <w:spacing w:before="120"/>
              <w:ind w:firstLine="202"/>
              <w:rPr>
                <w:sz w:val="18"/>
                <w:szCs w:val="18"/>
              </w:rPr>
            </w:pPr>
            <w:r w:rsidRPr="00F93889">
              <w:rPr>
                <w:noProof/>
                <w:sz w:val="18"/>
                <w:szCs w:val="18"/>
              </w:rPr>
              <w:drawing>
                <wp:inline distT="0" distB="0" distL="0" distR="0" wp14:anchorId="2CF78D6B" wp14:editId="2FF8FF17">
                  <wp:extent cx="1440000" cy="1073079"/>
                  <wp:effectExtent l="0" t="0" r="8255" b="0"/>
                  <wp:docPr id="9" name="Kép 58" descr="C:\Users\Ádám\AppData\Local\Microsoft\Windows\INetCache\Content.Word\OptikaiAramlasKorrekciov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C:\Users\Ádám\AppData\Local\Microsoft\Windows\INetCache\Content.Word\OptikaiAramlasKorrekcioval.jp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440000" cy="1073079"/>
                          </a:xfrm>
                          <a:prstGeom prst="rect">
                            <a:avLst/>
                          </a:prstGeom>
                          <a:noFill/>
                          <a:ln>
                            <a:noFill/>
                          </a:ln>
                        </pic:spPr>
                      </pic:pic>
                    </a:graphicData>
                  </a:graphic>
                </wp:inline>
              </w:drawing>
            </w:r>
          </w:p>
        </w:tc>
        <w:tc>
          <w:tcPr>
            <w:tcW w:w="1697" w:type="dxa"/>
          </w:tcPr>
          <w:p w14:paraId="01B83ADD" w14:textId="77777777" w:rsidR="00B62B99" w:rsidRPr="00F93889" w:rsidRDefault="00B62B99" w:rsidP="00351AE7">
            <w:pPr>
              <w:spacing w:before="120"/>
              <w:ind w:firstLine="0"/>
              <w:rPr>
                <w:sz w:val="18"/>
                <w:szCs w:val="18"/>
              </w:rPr>
            </w:pPr>
            <w:r w:rsidRPr="00F93889">
              <w:rPr>
                <w:sz w:val="18"/>
                <w:szCs w:val="18"/>
              </w:rPr>
              <w:t>2 %</w:t>
            </w:r>
          </w:p>
        </w:tc>
        <w:tc>
          <w:tcPr>
            <w:tcW w:w="2207" w:type="dxa"/>
          </w:tcPr>
          <w:p w14:paraId="13B6E437" w14:textId="77777777" w:rsidR="00B62B99" w:rsidRPr="00F93889" w:rsidRDefault="00B62B99" w:rsidP="00351AE7">
            <w:pPr>
              <w:spacing w:before="120"/>
              <w:ind w:firstLine="0"/>
              <w:rPr>
                <w:sz w:val="18"/>
                <w:szCs w:val="18"/>
              </w:rPr>
            </w:pPr>
            <w:r w:rsidRPr="00F93889">
              <w:rPr>
                <w:sz w:val="18"/>
                <w:szCs w:val="18"/>
              </w:rPr>
              <w:t>Igen</w:t>
            </w:r>
          </w:p>
        </w:tc>
      </w:tr>
      <w:tr w:rsidR="00B62B99" w14:paraId="6563C438" w14:textId="77777777" w:rsidTr="00351AE7">
        <w:trPr>
          <w:jc w:val="center"/>
        </w:trPr>
        <w:tc>
          <w:tcPr>
            <w:tcW w:w="3062" w:type="dxa"/>
          </w:tcPr>
          <w:p w14:paraId="29B7EA54" w14:textId="77777777" w:rsidR="00B62B99" w:rsidRPr="00F93889" w:rsidRDefault="00B62B99" w:rsidP="00F93889">
            <w:pPr>
              <w:spacing w:before="120"/>
              <w:ind w:firstLine="202"/>
              <w:rPr>
                <w:sz w:val="18"/>
                <w:szCs w:val="18"/>
              </w:rPr>
            </w:pPr>
            <w:r w:rsidRPr="00F93889">
              <w:rPr>
                <w:noProof/>
                <w:sz w:val="18"/>
                <w:szCs w:val="18"/>
              </w:rPr>
              <w:drawing>
                <wp:inline distT="0" distB="0" distL="0" distR="0" wp14:anchorId="7E5ED830" wp14:editId="1798AA8B">
                  <wp:extent cx="1432560" cy="1074420"/>
                  <wp:effectExtent l="0" t="0" r="0" b="0"/>
                  <wp:docPr id="15" name="Kép 15" descr="RosszEredmeny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RosszEredmeny2"/>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432560" cy="1074420"/>
                          </a:xfrm>
                          <a:prstGeom prst="rect">
                            <a:avLst/>
                          </a:prstGeom>
                          <a:noFill/>
                          <a:ln>
                            <a:noFill/>
                          </a:ln>
                        </pic:spPr>
                      </pic:pic>
                    </a:graphicData>
                  </a:graphic>
                </wp:inline>
              </w:drawing>
            </w:r>
          </w:p>
        </w:tc>
        <w:tc>
          <w:tcPr>
            <w:tcW w:w="1697" w:type="dxa"/>
          </w:tcPr>
          <w:p w14:paraId="0FA55FED" w14:textId="77777777" w:rsidR="00B62B99" w:rsidRPr="00F93889" w:rsidRDefault="00B62B99" w:rsidP="00351AE7">
            <w:pPr>
              <w:spacing w:before="120"/>
              <w:ind w:firstLine="0"/>
              <w:rPr>
                <w:sz w:val="18"/>
                <w:szCs w:val="18"/>
              </w:rPr>
            </w:pPr>
            <w:r w:rsidRPr="00F93889">
              <w:rPr>
                <w:sz w:val="18"/>
                <w:szCs w:val="18"/>
              </w:rPr>
              <w:t>50 %</w:t>
            </w:r>
          </w:p>
        </w:tc>
        <w:tc>
          <w:tcPr>
            <w:tcW w:w="2207" w:type="dxa"/>
          </w:tcPr>
          <w:p w14:paraId="565DBE8B" w14:textId="77777777" w:rsidR="00B62B99" w:rsidRPr="00F93889" w:rsidRDefault="00B62B99" w:rsidP="00351AE7">
            <w:pPr>
              <w:keepNext/>
              <w:spacing w:before="120"/>
              <w:ind w:firstLine="0"/>
              <w:rPr>
                <w:sz w:val="18"/>
                <w:szCs w:val="18"/>
              </w:rPr>
            </w:pPr>
            <w:r w:rsidRPr="00F93889">
              <w:rPr>
                <w:sz w:val="18"/>
                <w:szCs w:val="18"/>
              </w:rPr>
              <w:t>Nem</w:t>
            </w:r>
          </w:p>
        </w:tc>
      </w:tr>
    </w:tbl>
    <w:p w14:paraId="3F6B7D7F" w14:textId="77777777" w:rsidR="00B62B99" w:rsidRPr="00750117" w:rsidRDefault="004842F3" w:rsidP="00750117">
      <w:pPr>
        <w:pStyle w:val="Kpalrs"/>
        <w:spacing w:before="120"/>
        <w:rPr>
          <w:noProof/>
          <w:color w:val="000000" w:themeColor="text1"/>
          <w:szCs w:val="20"/>
        </w:rPr>
      </w:pPr>
      <w:r w:rsidRPr="00750117">
        <w:rPr>
          <w:noProof/>
          <w:color w:val="000000" w:themeColor="text1"/>
          <w:szCs w:val="20"/>
        </w:rPr>
        <w:fldChar w:fldCharType="begin"/>
      </w:r>
      <w:r w:rsidR="00F93889" w:rsidRPr="00750117">
        <w:rPr>
          <w:noProof/>
          <w:color w:val="000000" w:themeColor="text1"/>
          <w:szCs w:val="20"/>
        </w:rPr>
        <w:instrText xml:space="preserve"> SEQ táblázat \* ARABIC </w:instrText>
      </w:r>
      <w:r w:rsidRPr="00750117">
        <w:rPr>
          <w:noProof/>
          <w:color w:val="000000" w:themeColor="text1"/>
          <w:szCs w:val="20"/>
        </w:rPr>
        <w:fldChar w:fldCharType="separate"/>
      </w:r>
      <w:r w:rsidR="00F645D6">
        <w:rPr>
          <w:noProof/>
          <w:color w:val="000000" w:themeColor="text1"/>
          <w:szCs w:val="20"/>
        </w:rPr>
        <w:t>5</w:t>
      </w:r>
      <w:r w:rsidRPr="00750117">
        <w:rPr>
          <w:noProof/>
          <w:color w:val="000000" w:themeColor="text1"/>
          <w:szCs w:val="20"/>
        </w:rPr>
        <w:fldChar w:fldCharType="end"/>
      </w:r>
      <w:r w:rsidR="00F93889" w:rsidRPr="00750117">
        <w:rPr>
          <w:noProof/>
          <w:color w:val="000000" w:themeColor="text1"/>
          <w:szCs w:val="20"/>
        </w:rPr>
        <w:t>. táb</w:t>
      </w:r>
      <w:r w:rsidR="00351AE7">
        <w:rPr>
          <w:noProof/>
          <w:color w:val="000000" w:themeColor="text1"/>
          <w:szCs w:val="20"/>
        </w:rPr>
        <w:t>lázat – Az 1000 db képet tartalmazo sorozat bizonyos időpillanataiban vett eredményeink. Látható, hogy a felhőket más-más forma és szín jellemzi, így az algoritmusunk hatékonysága is változó.</w:t>
      </w:r>
    </w:p>
    <w:p w14:paraId="19BA5338" w14:textId="77777777" w:rsidR="00B62B99" w:rsidRDefault="003B7556" w:rsidP="00EF155A">
      <w:pPr>
        <w:pStyle w:val="Cmsor2"/>
      </w:pPr>
      <w:bookmarkStart w:id="322" w:name="_Toc385287732"/>
      <w:bookmarkStart w:id="323" w:name="_Toc385409436"/>
      <w:r>
        <w:lastRenderedPageBreak/>
        <w:t>3</w:t>
      </w:r>
      <w:r w:rsidR="00B62B99" w:rsidRPr="00E05D93">
        <w:t>.</w:t>
      </w:r>
      <w:r w:rsidR="00B62B99">
        <w:t>5</w:t>
      </w:r>
      <w:r w:rsidR="00B62B99" w:rsidRPr="00E05D93">
        <w:t xml:space="preserve">. Eredmények </w:t>
      </w:r>
      <w:del w:id="324" w:author="VZ" w:date="2014-11-02T18:18:00Z">
        <w:r w:rsidR="00B62B99" w:rsidRPr="00EF155A" w:rsidDel="001E70A1">
          <w:delText>ki</w:delText>
        </w:r>
      </w:del>
      <w:r w:rsidR="00B62B99" w:rsidRPr="00EF155A">
        <w:t>értékelése</w:t>
      </w:r>
      <w:bookmarkEnd w:id="322"/>
      <w:bookmarkEnd w:id="323"/>
      <w:del w:id="325" w:author="VZ" w:date="2014-11-02T18:18:00Z">
        <w:r w:rsidR="00B62B99" w:rsidRPr="00E05D93" w:rsidDel="001E70A1">
          <w:delText xml:space="preserve"> </w:delText>
        </w:r>
      </w:del>
    </w:p>
    <w:p w14:paraId="1C175C45" w14:textId="77777777" w:rsidR="00B62B99" w:rsidRPr="00144848" w:rsidRDefault="00B62B99" w:rsidP="00B62B99">
      <w:pPr>
        <w:spacing w:before="120"/>
        <w:ind w:firstLine="426"/>
      </w:pPr>
      <w:commentRangeStart w:id="326"/>
      <w:r>
        <w:t>Az OMSZ–</w:t>
      </w:r>
      <w:proofErr w:type="spellStart"/>
      <w:r>
        <w:t>tól</w:t>
      </w:r>
      <w:proofErr w:type="spellEnd"/>
      <w:r>
        <w:t xml:space="preserve"> kapott </w:t>
      </w:r>
      <w:r w:rsidR="00351AE7">
        <w:t>kép</w:t>
      </w:r>
      <w:r>
        <w:t>sorozaton (1000 db kép) a tesztek többsége elfogadhatónak mondható. Azonban rendelkezünk 1-2 olyan sorozatfelvétellel, amin nem elfogadható a kapott eredmény, így a rendszer további pontosításra szorul.</w:t>
      </w:r>
      <w:r w:rsidR="00351AE7">
        <w:t xml:space="preserve"> Ennek az az oka, hogy sorozatfelvétel időpontjában a felhők olyan formát és színt öltöttek, amely miatt az algoritmusunk nem tudott megfelelő eredményt produkálni</w:t>
      </w:r>
      <w:r w:rsidR="000E2F81">
        <w:t xml:space="preserve"> (lásd </w:t>
      </w:r>
      <w:r w:rsidR="00AF5581">
        <w:t>5</w:t>
      </w:r>
      <w:r w:rsidR="000E2F81">
        <w:t xml:space="preserve">. </w:t>
      </w:r>
      <w:r w:rsidR="005F25E6">
        <w:t>táblázat</w:t>
      </w:r>
      <w:r w:rsidR="000E2F81">
        <w:t>)</w:t>
      </w:r>
      <w:r w:rsidR="00351AE7">
        <w:t>.</w:t>
      </w:r>
      <w:commentRangeEnd w:id="326"/>
      <w:r w:rsidR="001E70A1">
        <w:rPr>
          <w:rStyle w:val="Jegyzethivatkozs"/>
        </w:rPr>
        <w:commentReference w:id="326"/>
      </w:r>
    </w:p>
    <w:p w14:paraId="473B7D23" w14:textId="77777777" w:rsidR="008F381F" w:rsidRDefault="008F381F" w:rsidP="008F381F"/>
    <w:p w14:paraId="503C78C9" w14:textId="77777777" w:rsidR="00AA5240" w:rsidRPr="008F381F" w:rsidRDefault="00AA5240" w:rsidP="00AA5240">
      <w:pPr>
        <w:spacing w:after="160" w:line="259" w:lineRule="auto"/>
        <w:rPr>
          <w:rFonts w:eastAsiaTheme="majorEastAsia"/>
          <w:b/>
          <w:color w:val="000000" w:themeColor="text1"/>
        </w:rPr>
      </w:pPr>
      <w:r w:rsidRPr="00E05D93">
        <w:br w:type="page"/>
      </w:r>
    </w:p>
    <w:p w14:paraId="3AF2A564" w14:textId="77777777" w:rsidR="00F93BA7" w:rsidRPr="00F93BA7" w:rsidRDefault="003B7556" w:rsidP="00C65D87">
      <w:pPr>
        <w:pStyle w:val="Cmsor1"/>
      </w:pPr>
      <w:bookmarkStart w:id="327" w:name="_Toc385287733"/>
      <w:bookmarkStart w:id="328" w:name="_Toc385409437"/>
      <w:bookmarkStart w:id="329" w:name="_Toc369881019"/>
      <w:r>
        <w:rPr>
          <w:highlight w:val="white"/>
        </w:rPr>
        <w:lastRenderedPageBreak/>
        <w:t>4</w:t>
      </w:r>
      <w:r w:rsidR="00F93BA7" w:rsidRPr="00C65D87">
        <w:rPr>
          <w:highlight w:val="white"/>
        </w:rPr>
        <w:t>. Esőzés kezdetének és befejeződésének megállapítása</w:t>
      </w:r>
      <w:bookmarkEnd w:id="327"/>
      <w:bookmarkEnd w:id="328"/>
    </w:p>
    <w:p w14:paraId="09BFB629" w14:textId="77777777" w:rsidR="00F93BA7" w:rsidRPr="00F93BA7" w:rsidRDefault="003B7556" w:rsidP="00AF24CC">
      <w:pPr>
        <w:pStyle w:val="Cmsor2"/>
      </w:pPr>
      <w:bookmarkStart w:id="330" w:name="h.1pkn6t5ruhky" w:colFirst="0" w:colLast="0"/>
      <w:bookmarkStart w:id="331" w:name="_Toc385287734"/>
      <w:bookmarkStart w:id="332" w:name="_Toc385409438"/>
      <w:bookmarkEnd w:id="330"/>
      <w:r>
        <w:rPr>
          <w:highlight w:val="white"/>
        </w:rPr>
        <w:t>4</w:t>
      </w:r>
      <w:r w:rsidR="00F93BA7" w:rsidRPr="00F93BA7">
        <w:rPr>
          <w:highlight w:val="white"/>
        </w:rPr>
        <w:t>.1. Cél meghatározása</w:t>
      </w:r>
      <w:bookmarkEnd w:id="331"/>
      <w:bookmarkEnd w:id="332"/>
    </w:p>
    <w:p w14:paraId="1ABC0BA7" w14:textId="77777777" w:rsidR="00F93BA7" w:rsidRPr="00F93BA7" w:rsidRDefault="00F93BA7" w:rsidP="00C65D87">
      <w:r w:rsidRPr="00F93BA7">
        <w:rPr>
          <w:highlight w:val="white"/>
        </w:rPr>
        <w:t>A meteorológiai állomások nagy gondot fordítanak a rossz időjárási viszonyok előrejelzésére. Ennek óriási jelentősége van a reptereken, a tengeri és a szárazföldi közlekedésben is. Ha egy adott helyen felismerhető lenne egy gépi látó rendszer segítségével, hogy száraz vagy csapadékos az idő, akkor helyettesíthetőek lennének bizonyos speciális meteorológiai eszközök. Megfelelően gyors sűrűséggel készített fényképek mindig a legfrissebb adatokat szolgáltatnák a meteorológiának, vagy egy intézménynek, amely a rendszer</w:t>
      </w:r>
      <w:r w:rsidRPr="00F93BA7">
        <w:t>ünket</w:t>
      </w:r>
      <w:r w:rsidRPr="00F93BA7">
        <w:rPr>
          <w:highlight w:val="white"/>
        </w:rPr>
        <w:t xml:space="preserve"> használja.</w:t>
      </w:r>
    </w:p>
    <w:p w14:paraId="3B17C775" w14:textId="77777777" w:rsidR="00F93BA7" w:rsidRPr="00F93BA7" w:rsidRDefault="00F93BA7" w:rsidP="00C65D87">
      <w:r w:rsidRPr="00F93BA7">
        <w:rPr>
          <w:highlight w:val="white"/>
        </w:rPr>
        <w:t xml:space="preserve">Célunk tehát képfeldolgozással lehető legpontosabban meghatározni, hogy épp esik-e az adott időpillanatban, és ebből kikövetkeztetni, hogy mikor kezdett esni és mikor fejeződött be. Ám </w:t>
      </w:r>
      <w:r w:rsidRPr="00F93BA7">
        <w:t>esetünkben</w:t>
      </w:r>
      <w:r w:rsidRPr="00F93BA7">
        <w:rPr>
          <w:highlight w:val="white"/>
        </w:rPr>
        <w:t xml:space="preserve"> kényszerfeltételek adottak. A</w:t>
      </w:r>
      <w:r w:rsidRPr="00F93BA7">
        <w:t xml:space="preserve">z OMSZ által használt </w:t>
      </w:r>
      <w:r w:rsidRPr="00F93BA7">
        <w:rPr>
          <w:highlight w:val="white"/>
        </w:rPr>
        <w:t xml:space="preserve">képszolgáltató eszköz egy üvegbúra alatt helyezkedik el, melyet kihasználhatunk, ugyanis az esőcseppek bizonyos ideig megmaradnak az üveg felszínén. Ez önmagában </w:t>
      </w:r>
      <w:r w:rsidR="005661C8">
        <w:rPr>
          <w:highlight w:val="white"/>
        </w:rPr>
        <w:t>lehetőséget biztosít a kiértékelésre</w:t>
      </w:r>
      <w:r w:rsidRPr="00F93BA7">
        <w:rPr>
          <w:highlight w:val="white"/>
        </w:rPr>
        <w:t>, ám csak 10 percenként készül három fényképet tartalmazó sorozatkép, emiatt a pontos időpontokat csak megbecsülni tudjuk. További nehézségeket okoz az, hogy a kamer</w:t>
      </w:r>
      <w:r w:rsidR="005661C8">
        <w:rPr>
          <w:highlight w:val="white"/>
        </w:rPr>
        <w:t xml:space="preserve">a </w:t>
      </w:r>
      <w:r w:rsidRPr="00F93BA7">
        <w:rPr>
          <w:highlight w:val="white"/>
        </w:rPr>
        <w:t>fókusz</w:t>
      </w:r>
      <w:r w:rsidR="005661C8">
        <w:rPr>
          <w:highlight w:val="white"/>
        </w:rPr>
        <w:t>a</w:t>
      </w:r>
      <w:r w:rsidRPr="00F93BA7">
        <w:rPr>
          <w:highlight w:val="white"/>
        </w:rPr>
        <w:t xml:space="preserve"> végtelenre van állítva, így az elkészült képeken élesen kivehetőek az esőcseppek illetve a háttér is, mely lehet egy torony, egy városrész, attól függően,</w:t>
      </w:r>
      <w:r w:rsidR="00FD1AE9">
        <w:rPr>
          <w:highlight w:val="white"/>
        </w:rPr>
        <w:t xml:space="preserve"> hogy hol helyezték el a kamerát</w:t>
      </w:r>
      <w:r w:rsidRPr="00F93BA7">
        <w:rPr>
          <w:highlight w:val="white"/>
        </w:rPr>
        <w:t>. Ahhoz, hogy kialakítsuk a</w:t>
      </w:r>
      <w:r w:rsidR="005661C8">
        <w:rPr>
          <w:highlight w:val="white"/>
        </w:rPr>
        <w:t xml:space="preserve">z </w:t>
      </w:r>
      <w:r w:rsidRPr="00F93BA7">
        <w:rPr>
          <w:highlight w:val="white"/>
        </w:rPr>
        <w:t>optimális algoritmust, ismernünk kell, hogy milyen tulajdonságokkal rendelkezik egy esőcsepp, mely egy üveglapon – esetünkben egy burán – landol.</w:t>
      </w:r>
    </w:p>
    <w:p w14:paraId="1A4B996A" w14:textId="77777777" w:rsidR="00F93BA7" w:rsidRPr="00F93BA7" w:rsidRDefault="003B7556" w:rsidP="00C65D87">
      <w:pPr>
        <w:pStyle w:val="Cmsor2"/>
      </w:pPr>
      <w:bookmarkStart w:id="333" w:name="h.tk88o6zev3nf" w:colFirst="0" w:colLast="0"/>
      <w:bookmarkStart w:id="334" w:name="_Toc385287735"/>
      <w:bookmarkStart w:id="335" w:name="_Toc385409439"/>
      <w:bookmarkEnd w:id="333"/>
      <w:r>
        <w:rPr>
          <w:highlight w:val="white"/>
        </w:rPr>
        <w:t>4</w:t>
      </w:r>
      <w:r w:rsidR="00F93BA7" w:rsidRPr="00F93BA7">
        <w:rPr>
          <w:highlight w:val="white"/>
        </w:rPr>
        <w:t>.2. Esőcseppek fizikai jellemzői</w:t>
      </w:r>
      <w:bookmarkEnd w:id="334"/>
      <w:bookmarkEnd w:id="335"/>
    </w:p>
    <w:p w14:paraId="61493D0A" w14:textId="77777777" w:rsidR="00F93BA7" w:rsidRPr="00F93BA7" w:rsidRDefault="00F93BA7" w:rsidP="00C65D87">
      <w:r w:rsidRPr="00F93BA7">
        <w:rPr>
          <w:highlight w:val="white"/>
        </w:rPr>
        <w:t xml:space="preserve">Az esőcseppek becsapódáskor egy gyors torzuláson mennek keresztül, mely jelenség gyakran valamilyen szintű rezgésre utal. Mivel a </w:t>
      </w:r>
      <w:proofErr w:type="gramStart"/>
      <w:r w:rsidRPr="00F93BA7">
        <w:rPr>
          <w:highlight w:val="white"/>
        </w:rPr>
        <w:t>rezgés számunkra</w:t>
      </w:r>
      <w:proofErr w:type="gramEnd"/>
      <w:r w:rsidRPr="00F93BA7">
        <w:rPr>
          <w:highlight w:val="white"/>
        </w:rPr>
        <w:t xml:space="preserve"> nem szignifikáns, ezért az esőcseppet vehetjük egy fix alakzatnak. Az, hogy ez hogyan néz ki, függ a méretétől. </w:t>
      </w:r>
      <w:proofErr w:type="gramStart"/>
      <w:r w:rsidRPr="00F93BA7">
        <w:rPr>
          <w:highlight w:val="white"/>
        </w:rPr>
        <w:t xml:space="preserve">Egy kisebb csepp inkább gömbölyded formát ölt, míg a méret növekedésével egyre inkább egy összenyomott </w:t>
      </w:r>
      <w:commentRangeStart w:id="336"/>
      <w:commentRangeStart w:id="337"/>
      <w:proofErr w:type="spellStart"/>
      <w:r w:rsidRPr="00F93BA7">
        <w:rPr>
          <w:highlight w:val="white"/>
        </w:rPr>
        <w:t>szferoid</w:t>
      </w:r>
      <w:proofErr w:type="spellEnd"/>
      <w:r w:rsidRPr="00F93BA7">
        <w:rPr>
          <w:highlight w:val="white"/>
        </w:rPr>
        <w:t xml:space="preserve"> </w:t>
      </w:r>
      <w:commentRangeEnd w:id="336"/>
      <w:r w:rsidR="005661C8">
        <w:rPr>
          <w:rStyle w:val="Jegyzethivatkozs"/>
        </w:rPr>
        <w:commentReference w:id="336"/>
      </w:r>
      <w:commentRangeEnd w:id="337"/>
      <w:r w:rsidR="00D92F60">
        <w:rPr>
          <w:rStyle w:val="Jegyzethivatkozs"/>
        </w:rPr>
        <w:commentReference w:id="337"/>
      </w:r>
      <w:r w:rsidRPr="00F93BA7">
        <w:rPr>
          <w:highlight w:val="white"/>
        </w:rPr>
        <w:t>felé tendál.</w:t>
      </w:r>
      <w:proofErr w:type="gramEnd"/>
      <w:r w:rsidRPr="00F93BA7">
        <w:rPr>
          <w:highlight w:val="white"/>
        </w:rPr>
        <w:t xml:space="preserve"> </w:t>
      </w:r>
      <w:r w:rsidR="004842F3">
        <w:rPr>
          <w:highlight w:val="white"/>
        </w:rPr>
        <w:fldChar w:fldCharType="begin" w:fldLock="1"/>
      </w:r>
      <w:r w:rsidR="00BA0FBB">
        <w:rPr>
          <w:highlight w:val="white"/>
        </w:rPr>
        <w:instrText>ADDIN CSL_CITATION { "citationItems" : [ { "id" : "ITEM-1", "itemData" : { "DOI" : "10.1007/s11263-006-0028-6", "ISSN" : "0920-5691", "abstract" : "Abstract The visual effects of rain are complex. Rain produces sharp intensity changes in images and videos that can severely impair the performance of outdoor vision systems. In this paper, we provide a comprehensive analysis of the visual effects of rain and the various factors that affect it. Based on this analysis, we develop efficient algorithms for handling rain in computer vision as well as for photorealistic rendering of rain in computer graphics. We first develop a photometric model that describes the intensities produced by individual rain streaks and a dynamic model that captures the spatio-temporal properties of rain. Together, these models describe the complete visual appearance of rain. Using these models, we develop a simple and effective post-processing algorithm for detection and removal of rain from videos. We show that our algorithm can distinguish rain from complex motion of scene objects and other time-varying textures. We then extend our analysis by studying how various factors such as camera parameters, rain properties and scene brightness affect the appearance of rain. We show that the unique physical properties of rain\u2014its small size, high velocity and spatial distribution\u2014makes its visibility depend strongly on camera parameters. This dependence is used to reduce the visibility of rain during image acquisition by judiciously selecting camera parameters. Conversely, camera parameters can also be chosen to enhance the visibility of rain. This ability can be used to develop an inexpensive and portable camera-based rain gauge that provides instantaneous rain-rate measurements. Finally, we develop a rain streak appearance model that accounts for the rapid shape distortions (i.e. oscillations) that a raindrop undergoes as it falls. We show that modeling these distortions allows us to faithfully render the complex intensity patterns that are visible in the case of raindrops that are close to the camera.", "author" : [ { "dropping-particle" : "", "family" : "Garg", "given" : "Kshitiz", "non-dropping-particle" : "", "parse-names" : false, "suffix" : "" }, { "dropping-particle" : "", "family" : "Nayar", "given" : "Shree K.", "non-dropping-particle" : "", "parse-names" : false, "suffix" : "" } ], "container-title" : "International Journal of Computer Vision", "id" : "ITEM-1", "issue" : "1", "issued" : { "date-parts" : [ [ "2007" ] ] }, "page" : "3-27", "title" : "Vision and Rain", "type" : "article", "volume" : "75" }, "uris" : [ "http://www.mendeley.com/documents/?uuid=88cc245d-cca8-4ef7-b324-5b084c199a66" ] } ], "mendeley" : { "previouslyFormattedCitation" : "[13]" }, "properties" : { "noteIndex" : 0 }, "schema" : "https://github.com/citation-style-language/schema/raw/master/csl-citation.json" }</w:instrText>
      </w:r>
      <w:r w:rsidR="004842F3">
        <w:rPr>
          <w:highlight w:val="white"/>
        </w:rPr>
        <w:fldChar w:fldCharType="separate"/>
      </w:r>
      <w:r w:rsidR="00BA0FBB" w:rsidRPr="00BA0FBB">
        <w:rPr>
          <w:noProof/>
          <w:highlight w:val="white"/>
        </w:rPr>
        <w:t>[13]</w:t>
      </w:r>
      <w:r w:rsidR="004842F3">
        <w:rPr>
          <w:highlight w:val="white"/>
        </w:rPr>
        <w:fldChar w:fldCharType="end"/>
      </w:r>
    </w:p>
    <w:p w14:paraId="51B7980D" w14:textId="77777777" w:rsidR="00F93BA7" w:rsidRPr="00F93BA7" w:rsidRDefault="00F93BA7" w:rsidP="00C65D87">
      <w:proofErr w:type="gramStart"/>
      <w:r w:rsidRPr="00F93BA7">
        <w:rPr>
          <w:highlight w:val="white"/>
        </w:rPr>
        <w:t>Számunkra még ennél is fontosabb jellemzők a következők</w:t>
      </w:r>
      <w:proofErr w:type="gramEnd"/>
      <w:r w:rsidR="009076CB">
        <w:rPr>
          <w:highlight w:val="white"/>
        </w:rPr>
        <w:t xml:space="preserve"> </w:t>
      </w:r>
      <w:r w:rsidR="004842F3">
        <w:rPr>
          <w:highlight w:val="white"/>
        </w:rPr>
        <w:fldChar w:fldCharType="begin" w:fldLock="1"/>
      </w:r>
      <w:r w:rsidR="00BA0FBB">
        <w:rPr>
          <w:highlight w:val="white"/>
        </w:rPr>
        <w:instrText>ADDIN CSL_CITATION { "citationItems" : [ { "id" : "ITEM-1", "itemData" : { "DOI" : "10.1109/ICARCV.2010.5707398", "ISBN" : "978-1-4244-7813-2", "abstract" : "In a scene, rain produces a complex set of visual effects. Obviously, such effects may infer failures in outdoor vision-based systems which could have important side-effects in terms of security applications. For the sake of these applications, rain detection would be useful to adjust their reliability. In this paper, we introduce the problem (almost unprecedented) of unfocused raindrops. Then, we present a first approach to detect these unfocused raindrops on a transparent screen using a spatio-temporal approach to achieve detection in real-time. We successfully tested our algorithm for Intelligent Transport System (ITS) using an on-board camera and thus, detected the raindrops on the windscreen. Our algorithm differs from the others in that we do not need the focus to be set on the windscreen. Therefore, it means that our algorithm may run on the same camera sensor as the other vision-based algorithms.", "author" : [ { "dropping-particle" : "", "family" : "Nashashibi", "given" : "Fawzi", "non-dropping-particle" : "", "parse-names" : false, "suffix" : "" }, { "dropping-particle" : "de", "family" : "Charrette", "given" : "Raoul", "non-dropping-particle" : "", "parse-names" : false, "suffix" : "" }, { "dropping-particle" : "", "family" : "Lia", "given" : "Alexandre", "non-dropping-particle" : "", "parse-names" : false, "suffix" : "" } ], "container-title" : "2010 11th International Conference on Control Automation Robotics &amp; Vision", "id" : "ITEM-1", "issued" : { "date-parts" : [ [ "2010" ] ] }, "page" : "1410-1415", "publisher" : "IEEE", "title" : "Detection of unfocused raindrops on a windscreen using low level image processing", "type" : "article-journal" }, "uris" : [ "http://www.mendeley.com/documents/?uuid=56e509ea-0035-4edd-b675-4dd9c85fb7ea" ] } ], "mendeley" : { "previouslyFormattedCitation" : "[14]" }, "properties" : { "noteIndex" : 0 }, "schema" : "https://github.com/citation-style-language/schema/raw/master/csl-citation.json" }</w:instrText>
      </w:r>
      <w:r w:rsidR="004842F3">
        <w:rPr>
          <w:highlight w:val="white"/>
        </w:rPr>
        <w:fldChar w:fldCharType="separate"/>
      </w:r>
      <w:r w:rsidR="00BA0FBB" w:rsidRPr="00BA0FBB">
        <w:rPr>
          <w:noProof/>
          <w:highlight w:val="white"/>
        </w:rPr>
        <w:t>[14]</w:t>
      </w:r>
      <w:r w:rsidR="004842F3">
        <w:rPr>
          <w:highlight w:val="white"/>
        </w:rPr>
        <w:fldChar w:fldCharType="end"/>
      </w:r>
      <w:r w:rsidRPr="00F93BA7">
        <w:rPr>
          <w:highlight w:val="white"/>
        </w:rPr>
        <w:t>:</w:t>
      </w:r>
    </w:p>
    <w:p w14:paraId="0B510863" w14:textId="77777777" w:rsidR="00F93BA7" w:rsidRPr="00F93BA7" w:rsidRDefault="00F93BA7" w:rsidP="00C65D87">
      <w:pPr>
        <w:pStyle w:val="Listaszerbekezds"/>
        <w:numPr>
          <w:ilvl w:val="0"/>
          <w:numId w:val="5"/>
        </w:numPr>
      </w:pPr>
      <w:r w:rsidRPr="00C65D87">
        <w:rPr>
          <w:highlight w:val="white"/>
        </w:rPr>
        <w:t>Azon esőcseppek, melyekre a kamera ráfókuszált a kép készítésekor igen jól elszeparálható objektumokként jelennek meg a háttérhez viszonyítva. Ezzel ellentétben a nem fókuszban lévő cseppek nehezen elkülöníthetőek.</w:t>
      </w:r>
    </w:p>
    <w:p w14:paraId="3EBB7364" w14:textId="77777777" w:rsidR="00F93BA7" w:rsidRPr="00F93BA7" w:rsidRDefault="00F93BA7" w:rsidP="00C65D87">
      <w:pPr>
        <w:pStyle w:val="Listaszerbekezds"/>
        <w:numPr>
          <w:ilvl w:val="0"/>
          <w:numId w:val="5"/>
        </w:numPr>
      </w:pPr>
      <w:r w:rsidRPr="00C65D87">
        <w:rPr>
          <w:highlight w:val="white"/>
        </w:rPr>
        <w:t>A cseppek átlátszóak.</w:t>
      </w:r>
    </w:p>
    <w:p w14:paraId="38468A5C" w14:textId="77777777" w:rsidR="00F93BA7" w:rsidRPr="00F93BA7" w:rsidRDefault="00F93BA7" w:rsidP="00C65D87">
      <w:pPr>
        <w:pStyle w:val="Listaszerbekezds"/>
        <w:numPr>
          <w:ilvl w:val="0"/>
          <w:numId w:val="5"/>
        </w:numPr>
      </w:pPr>
      <w:r w:rsidRPr="00C65D87">
        <w:rPr>
          <w:highlight w:val="white"/>
        </w:rPr>
        <w:t>Világosabbak a háttértől, mely az égbolt fényerejének köszönhető</w:t>
      </w:r>
      <w:r w:rsidR="004F0315">
        <w:t xml:space="preserve"> (lásd </w:t>
      </w:r>
      <w:r w:rsidR="005F25E6">
        <w:t>17</w:t>
      </w:r>
      <w:r w:rsidR="004F0315">
        <w:t>. ábra)</w:t>
      </w:r>
      <w:r w:rsidR="005661C8">
        <w:t>.</w:t>
      </w:r>
    </w:p>
    <w:p w14:paraId="0536CCC2" w14:textId="77777777" w:rsidR="00F93BA7" w:rsidRDefault="00F93BA7" w:rsidP="00C65D87">
      <w:pPr>
        <w:pStyle w:val="Listaszerbekezds"/>
        <w:numPr>
          <w:ilvl w:val="0"/>
          <w:numId w:val="5"/>
        </w:numPr>
      </w:pPr>
      <w:r w:rsidRPr="00C65D87">
        <w:rPr>
          <w:highlight w:val="white"/>
        </w:rPr>
        <w:t>A fókusz csökkenésével a cseppek mérete egyre nagyobbnak tűnik és kevésbé detektálható az erősen elmosódott hatás miatt.</w:t>
      </w:r>
    </w:p>
    <w:p w14:paraId="2259E015" w14:textId="77777777" w:rsidR="004F0315" w:rsidRDefault="004F0315" w:rsidP="004F0315">
      <w:pPr>
        <w:keepNext/>
        <w:ind w:firstLine="0"/>
        <w:jc w:val="center"/>
      </w:pPr>
      <w:r>
        <w:rPr>
          <w:noProof/>
        </w:rPr>
        <w:lastRenderedPageBreak/>
        <w:drawing>
          <wp:inline distT="0" distB="0" distL="0" distR="0" wp14:anchorId="56D348C6" wp14:editId="029BA934">
            <wp:extent cx="2705100" cy="1898221"/>
            <wp:effectExtent l="0" t="0" r="0" b="0"/>
            <wp:docPr id="7"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print"/>
                    <a:stretch>
                      <a:fillRect/>
                    </a:stretch>
                  </pic:blipFill>
                  <pic:spPr>
                    <a:xfrm>
                      <a:off x="0" y="0"/>
                      <a:ext cx="2732702" cy="1917590"/>
                    </a:xfrm>
                    <a:prstGeom prst="rect">
                      <a:avLst/>
                    </a:prstGeom>
                  </pic:spPr>
                </pic:pic>
              </a:graphicData>
            </a:graphic>
          </wp:inline>
        </w:drawing>
      </w:r>
    </w:p>
    <w:p w14:paraId="6CF6428B" w14:textId="77777777" w:rsidR="004F0315" w:rsidRPr="00F93BA7" w:rsidRDefault="00D92F60" w:rsidP="004F0315">
      <w:pPr>
        <w:pStyle w:val="Kpalrs"/>
      </w:pPr>
      <w:fldSimple w:instr=" SEQ ábra \* ARABIC ">
        <w:r w:rsidR="00F645D6">
          <w:rPr>
            <w:noProof/>
          </w:rPr>
          <w:t>17</w:t>
        </w:r>
      </w:fldSimple>
      <w:r w:rsidR="004F0315">
        <w:t>. ábra - Megfigyelhetőek az esőcseppek</w:t>
      </w:r>
      <w:r w:rsidR="004F0315">
        <w:rPr>
          <w:noProof/>
        </w:rPr>
        <w:t xml:space="preserve"> jellemzői, többek között az, hogy világosabbak, mint a háttér.</w:t>
      </w:r>
      <w:del w:id="338" w:author="Bartha Márk" w:date="2014-11-11T18:34:00Z">
        <w:r w:rsidR="004F0315" w:rsidDel="00D92F60">
          <w:rPr>
            <w:noProof/>
          </w:rPr>
          <w:delText xml:space="preserve"> Észrevehető, hogy éldetektálással </w:delText>
        </w:r>
        <w:commentRangeStart w:id="339"/>
        <w:r w:rsidR="004F0315" w:rsidDel="00D92F60">
          <w:rPr>
            <w:noProof/>
          </w:rPr>
          <w:delText>azonban</w:delText>
        </w:r>
        <w:commentRangeEnd w:id="339"/>
        <w:r w:rsidR="005661C8" w:rsidDel="00D92F60">
          <w:rPr>
            <w:rStyle w:val="Jegyzethivatkozs"/>
            <w:i w:val="0"/>
            <w:iCs w:val="0"/>
          </w:rPr>
          <w:commentReference w:id="339"/>
        </w:r>
        <w:r w:rsidR="004F0315" w:rsidDel="00D92F60">
          <w:rPr>
            <w:noProof/>
          </w:rPr>
          <w:delText xml:space="preserve"> </w:delText>
        </w:r>
      </w:del>
    </w:p>
    <w:p w14:paraId="3E63C230" w14:textId="77777777" w:rsidR="00F93BA7" w:rsidRPr="00F93BA7" w:rsidRDefault="00F93BA7" w:rsidP="00C65D87">
      <w:r w:rsidRPr="00F93BA7">
        <w:rPr>
          <w:highlight w:val="white"/>
        </w:rPr>
        <w:t xml:space="preserve">Továbbá megfigyelhető még az üveg felszínén, hogy a gömbölyded formája miatt a háttérben látható elemeket tükrözve láthatjuk, feltéve, ha a csepp a fókuszban van. Esetünkben a kamerák végtelenre állított fókusza miatt egyaránt figyelhetőek meg éles és elmosódott cseppek </w:t>
      </w:r>
      <w:r w:rsidR="005661C8">
        <w:rPr>
          <w:highlight w:val="white"/>
        </w:rPr>
        <w:t>–</w:t>
      </w:r>
      <w:r w:rsidR="005661C8" w:rsidRPr="00F93BA7">
        <w:rPr>
          <w:highlight w:val="white"/>
        </w:rPr>
        <w:t xml:space="preserve"> </w:t>
      </w:r>
      <w:r w:rsidRPr="00F93BA7">
        <w:rPr>
          <w:highlight w:val="white"/>
        </w:rPr>
        <w:t>ez utóbbiak főleg a</w:t>
      </w:r>
      <w:r w:rsidRPr="00F93BA7">
        <w:t xml:space="preserve"> világos területeken </w:t>
      </w:r>
      <w:r w:rsidR="005661C8">
        <w:t>–</w:t>
      </w:r>
      <w:r w:rsidR="005661C8" w:rsidRPr="00F93BA7">
        <w:rPr>
          <w:highlight w:val="white"/>
        </w:rPr>
        <w:t xml:space="preserve">, </w:t>
      </w:r>
      <w:r w:rsidRPr="00F93BA7">
        <w:rPr>
          <w:highlight w:val="white"/>
        </w:rPr>
        <w:t xml:space="preserve">így minden szempontot figyelembe kell vennünk detektáláskor. Éldetektáló algoritmusunk remekül alkalmazható azon esetekre, amikor a cseppek élesen elkülönülnek a </w:t>
      </w:r>
      <w:r w:rsidR="005661C8" w:rsidRPr="00F93BA7">
        <w:rPr>
          <w:highlight w:val="white"/>
        </w:rPr>
        <w:t>háttért</w:t>
      </w:r>
      <w:r w:rsidR="005661C8">
        <w:rPr>
          <w:highlight w:val="white"/>
        </w:rPr>
        <w:t>ő</w:t>
      </w:r>
      <w:r w:rsidR="005661C8" w:rsidRPr="00F93BA7">
        <w:rPr>
          <w:highlight w:val="white"/>
        </w:rPr>
        <w:t>l</w:t>
      </w:r>
      <w:r w:rsidRPr="00F93BA7">
        <w:rPr>
          <w:highlight w:val="white"/>
        </w:rPr>
        <w:t>, ugyanis részben, vagy egészben a szélein lévő pixelek intenzitás értékei különböznek a közvetlenül mellette lévő háttér intenzitásértékeitől. E metódusok akár a teljes esőcsepp körvonalát is felismernék, azonban nem mindig van ilyen szerencsénk.</w:t>
      </w:r>
    </w:p>
    <w:p w14:paraId="141D704D" w14:textId="77777777" w:rsidR="00F93BA7" w:rsidRPr="00F93BA7" w:rsidRDefault="003B7556" w:rsidP="00C65D87">
      <w:pPr>
        <w:pStyle w:val="Cmsor2"/>
      </w:pPr>
      <w:bookmarkStart w:id="340" w:name="h.woy372w68p6g" w:colFirst="0" w:colLast="0"/>
      <w:bookmarkStart w:id="341" w:name="_Toc385287736"/>
      <w:bookmarkStart w:id="342" w:name="_Toc385409440"/>
      <w:bookmarkEnd w:id="340"/>
      <w:r>
        <w:rPr>
          <w:highlight w:val="white"/>
        </w:rPr>
        <w:t>4</w:t>
      </w:r>
      <w:r w:rsidR="00F93BA7" w:rsidRPr="00F93BA7">
        <w:rPr>
          <w:highlight w:val="white"/>
        </w:rPr>
        <w:t xml:space="preserve">.3. </w:t>
      </w:r>
      <w:r w:rsidR="005661C8">
        <w:t xml:space="preserve">Az </w:t>
      </w:r>
      <w:r w:rsidR="00F93BA7" w:rsidRPr="00F93BA7">
        <w:t>eső</w:t>
      </w:r>
      <w:del w:id="343" w:author="VZ" w:date="2014-11-02T18:28:00Z">
        <w:r w:rsidR="00F93BA7" w:rsidRPr="00F93BA7" w:rsidDel="005661C8">
          <w:delText xml:space="preserve"> </w:delText>
        </w:r>
      </w:del>
      <w:proofErr w:type="gramStart"/>
      <w:r w:rsidR="00F93BA7" w:rsidRPr="00F93BA7">
        <w:t>detektálás</w:t>
      </w:r>
      <w:r w:rsidR="005661C8">
        <w:t xml:space="preserve"> </w:t>
      </w:r>
      <w:bookmarkEnd w:id="341"/>
      <w:bookmarkEnd w:id="342"/>
      <w:r w:rsidR="005661C8">
        <w:t xml:space="preserve"> lehetőségei</w:t>
      </w:r>
      <w:proofErr w:type="gramEnd"/>
    </w:p>
    <w:p w14:paraId="4869EAAD" w14:textId="77777777" w:rsidR="00F93BA7" w:rsidRPr="00F93BA7" w:rsidRDefault="003B7556" w:rsidP="00C65D87">
      <w:pPr>
        <w:pStyle w:val="Cmsor3"/>
      </w:pPr>
      <w:bookmarkStart w:id="344" w:name="h.z33egx7lasbn" w:colFirst="0" w:colLast="0"/>
      <w:bookmarkStart w:id="345" w:name="_Toc385287737"/>
      <w:bookmarkStart w:id="346" w:name="_Toc385409441"/>
      <w:bookmarkEnd w:id="344"/>
      <w:r>
        <w:rPr>
          <w:highlight w:val="white"/>
        </w:rPr>
        <w:t>4</w:t>
      </w:r>
      <w:r w:rsidR="00F93BA7" w:rsidRPr="00F93BA7">
        <w:rPr>
          <w:highlight w:val="white"/>
        </w:rPr>
        <w:t>.3.1. Esővonalak detektálása hisztogram vizsgálattal mozgókép sorozaton</w:t>
      </w:r>
      <w:bookmarkEnd w:id="345"/>
      <w:bookmarkEnd w:id="346"/>
    </w:p>
    <w:p w14:paraId="225CCB3D" w14:textId="77777777" w:rsidR="00F93BA7" w:rsidRPr="00F93BA7" w:rsidRDefault="00F93BA7" w:rsidP="00C65D87">
      <w:r w:rsidRPr="00F93BA7">
        <w:rPr>
          <w:highlight w:val="white"/>
        </w:rPr>
        <w:t xml:space="preserve">Létezik olyan megközelítése a problémának, amely egy videó képeinek a feldolgozásával kísérli meg az esővonalak felismerését. Az egyes elkészült képeken nem keresünk esőcseppeket, ugyanis a cseppek zuhanási sebessége miatt vonalakként látszanak. Ha két egymást követő képet kivonunk egymásból, akkor többek között ezek a vonalak is látszódni fognak, mint különbség. </w:t>
      </w:r>
      <w:proofErr w:type="gramStart"/>
      <w:r w:rsidRPr="00F93BA7">
        <w:rPr>
          <w:highlight w:val="white"/>
        </w:rPr>
        <w:t xml:space="preserve">Következő feladatunk </w:t>
      </w:r>
      <w:r w:rsidR="005661C8">
        <w:rPr>
          <w:highlight w:val="white"/>
        </w:rPr>
        <w:t>elhagyni</w:t>
      </w:r>
      <w:r w:rsidR="005661C8" w:rsidRPr="00F93BA7">
        <w:rPr>
          <w:highlight w:val="white"/>
        </w:rPr>
        <w:t xml:space="preserve"> </w:t>
      </w:r>
      <w:r w:rsidRPr="00F93BA7">
        <w:rPr>
          <w:highlight w:val="white"/>
        </w:rPr>
        <w:t>azokat az objektumokat, melyek nem az esővonalak által generált különbséget eredményezik</w:t>
      </w:r>
      <w:proofErr w:type="gramEnd"/>
      <w:r w:rsidR="009076CB">
        <w:rPr>
          <w:highlight w:val="white"/>
        </w:rPr>
        <w:t xml:space="preserve"> </w:t>
      </w:r>
      <w:r w:rsidR="004842F3">
        <w:rPr>
          <w:highlight w:val="white"/>
        </w:rPr>
        <w:fldChar w:fldCharType="begin" w:fldLock="1"/>
      </w:r>
      <w:r w:rsidR="00BA0FBB">
        <w:rPr>
          <w:highlight w:val="white"/>
        </w:rPr>
        <w:instrText>ADDIN CSL_CITATION { "citationItems" : [ { "id" : "ITEM-1", "itemData" : { "DOI" : "10.1007/s11263-011-0421-7", "ISBN" : "0920-5691", "ISSN" : "0920-5691", "abstract" : "The detection of bad weather conditions is crucial for meteorological centers, specially with demand for air, sea and ground traffic management. In this article, a\u00a0system based on computer vision is presented which detects the presence of rain or snow. To separate the foreground from the background in image sequences, a classical Gaussian Mixture Model is used. The foreground model serves to detect rain and snow, since these are dynamic weather phenomena. Selection rules based on photometry and size are proposed in order to select the potential rain streaks. Then a Histogram of Orientations of rain or snow Streaks (HOS), estimated with the method of geometric moments, is computed, which is assumed to follow a model of Gaussian-uniform mixture. The Gaussian distribution represents the orientation of the rain or the snow whereas the uniform distribution represents the orientation of the noise. An algorithm of expectation maximization is used to separate these two distributions. Following a goodness-of-fit test, the Gaussian distribution is temporally smoothed and its amplitude allows deciding the presence of rain or snow. When the presence of rain or of snow is detected, the HOS makes it possible to detect the pixels of rain or of snow in the foreground images, and to estimate the intensity of the precipitation of rain or of snow. The applications of the method are numerous and include the detection of critical weather conditions, the observation of weather, the reliability improvement of video-surveillance systems and rain rendering.", "author" : [ { "dropping-particle" : "", "family" : "Bossu", "given" : "J\u00e9r\u00e9mie", "non-dropping-particle" : "", "parse-names" : false, "suffix" : "" }, { "dropping-particle" : "", "family" : "Hauti\u00e8re", "given" : "Nicolas", "non-dropping-particle" : "", "parse-names" : false, "suffix" : "" }, { "dropping-particle" : "", "family" : "Tarel", "given" : "Jean-Philippe", "non-dropping-particle" : "", "parse-names" : false, "suffix" : "" } ], "container-title" : "International Journal of Computer Vision", "id" : "ITEM-1", "issue" : "3", "issued" : { "date-parts" : [ [ "2011" ] ] }, "page" : "348-367", "title" : "Rain or Snow Detection in Image Sequences Through Use of\u00a0a\u00a0Histogram of Orientation of Streaks", "type" : "article", "volume" : "93" }, "uris" : [ "http://www.mendeley.com/documents/?uuid=2c01f82b-80b8-4990-a3b7-38e2c01ad401" ] } ], "mendeley" : { "previouslyFormattedCitation" : "[15]" }, "properties" : { "noteIndex" : 0 }, "schema" : "https://github.com/citation-style-language/schema/raw/master/csl-citation.json" }</w:instrText>
      </w:r>
      <w:r w:rsidR="004842F3">
        <w:rPr>
          <w:highlight w:val="white"/>
        </w:rPr>
        <w:fldChar w:fldCharType="separate"/>
      </w:r>
      <w:r w:rsidR="00BA0FBB" w:rsidRPr="00BA0FBB">
        <w:rPr>
          <w:noProof/>
          <w:highlight w:val="white"/>
        </w:rPr>
        <w:t>[15]</w:t>
      </w:r>
      <w:r w:rsidR="004842F3">
        <w:rPr>
          <w:highlight w:val="white"/>
        </w:rPr>
        <w:fldChar w:fldCharType="end"/>
      </w:r>
      <w:r w:rsidR="005661C8">
        <w:t>.</w:t>
      </w:r>
    </w:p>
    <w:p w14:paraId="5CED9536" w14:textId="77777777" w:rsidR="00F93BA7" w:rsidRPr="00F93BA7" w:rsidRDefault="00F93BA7" w:rsidP="00FD1AE9">
      <w:pPr>
        <w:tabs>
          <w:tab w:val="right" w:pos="9072"/>
        </w:tabs>
      </w:pPr>
      <w:r w:rsidRPr="00F93BA7">
        <w:rPr>
          <w:highlight w:val="white"/>
        </w:rPr>
        <w:t xml:space="preserve">E módszer szerint először szükségünk van két kiválasztó szabály alkalmazására, egyik a fényerősségen alapszik, a második pedig az objektumok méretén. Az egyes területeken az előtér intenzitásértékeit </w:t>
      </w:r>
      <w:r w:rsidR="009B295A">
        <w:rPr>
          <w:highlight w:val="white"/>
        </w:rPr>
        <w:t>(</w:t>
      </w:r>
      <w:r w:rsidR="009B295A" w:rsidRPr="00F93BA7">
        <w:rPr>
          <w:i/>
          <w:highlight w:val="white"/>
        </w:rPr>
        <w:t>I</w:t>
      </w:r>
      <w:r w:rsidR="009B295A" w:rsidRPr="00F93BA7">
        <w:rPr>
          <w:i/>
          <w:highlight w:val="white"/>
          <w:vertAlign w:val="subscript"/>
        </w:rPr>
        <w:t>FG</w:t>
      </w:r>
      <w:r w:rsidR="009B295A">
        <w:rPr>
          <w:highlight w:val="white"/>
        </w:rPr>
        <w:t xml:space="preserve">) </w:t>
      </w:r>
      <w:r w:rsidRPr="00F93BA7">
        <w:rPr>
          <w:highlight w:val="white"/>
        </w:rPr>
        <w:t xml:space="preserve">kivonjuk a háttérmodell </w:t>
      </w:r>
      <w:r w:rsidR="009B295A">
        <w:rPr>
          <w:highlight w:val="white"/>
        </w:rPr>
        <w:t>(</w:t>
      </w:r>
      <w:r w:rsidR="009B295A" w:rsidRPr="00F93BA7">
        <w:rPr>
          <w:i/>
          <w:highlight w:val="white"/>
        </w:rPr>
        <w:t>I</w:t>
      </w:r>
      <w:r w:rsidR="009B295A" w:rsidRPr="00F93BA7">
        <w:rPr>
          <w:i/>
          <w:highlight w:val="white"/>
          <w:vertAlign w:val="subscript"/>
        </w:rPr>
        <w:t>BG</w:t>
      </w:r>
      <w:r w:rsidR="009B295A">
        <w:rPr>
          <w:highlight w:val="white"/>
        </w:rPr>
        <w:t xml:space="preserve">) </w:t>
      </w:r>
      <w:r w:rsidR="009B295A" w:rsidRPr="00F93BA7">
        <w:rPr>
          <w:highlight w:val="white"/>
        </w:rPr>
        <w:t>intenzitásérték</w:t>
      </w:r>
      <w:r w:rsidR="009B295A">
        <w:rPr>
          <w:highlight w:val="white"/>
        </w:rPr>
        <w:t>ét</w:t>
      </w:r>
      <w:r w:rsidR="009B295A" w:rsidRPr="00F93BA7">
        <w:rPr>
          <w:highlight w:val="white"/>
        </w:rPr>
        <w:t xml:space="preserve"> </w:t>
      </w:r>
      <w:r w:rsidRPr="00F93BA7">
        <w:rPr>
          <w:highlight w:val="white"/>
        </w:rPr>
        <w:t>a (</w:t>
      </w:r>
      <w:r w:rsidR="005661C8">
        <w:rPr>
          <w:highlight w:val="white"/>
        </w:rPr>
        <w:t>16</w:t>
      </w:r>
      <w:r w:rsidRPr="00F93BA7">
        <w:rPr>
          <w:highlight w:val="white"/>
        </w:rPr>
        <w:t xml:space="preserve">) képlet szerint. Ha az eredmény egy adott küszöbérték fölött van, akkor feltehetőleg egy esővonalról van szó. </w:t>
      </w:r>
      <w:proofErr w:type="gramStart"/>
      <w:r w:rsidRPr="00F93BA7">
        <w:rPr>
          <w:highlight w:val="white"/>
        </w:rPr>
        <w:t>Továbbá a méreteiben kiugró objektumokról feltételezhetjük, hogy nem esőcseppek, hanem például egy mozgó gépjármű, vagy egy fa, amelyet a szél mozgatja</w:t>
      </w:r>
      <w:proofErr w:type="gramEnd"/>
      <w:r w:rsidR="0031574D">
        <w:rPr>
          <w:highlight w:val="white"/>
        </w:rPr>
        <w:t xml:space="preserve"> </w:t>
      </w:r>
      <w:r w:rsidR="004842F3">
        <w:rPr>
          <w:highlight w:val="white"/>
        </w:rPr>
        <w:fldChar w:fldCharType="begin" w:fldLock="1"/>
      </w:r>
      <w:r w:rsidR="00BA0FBB">
        <w:rPr>
          <w:highlight w:val="white"/>
        </w:rPr>
        <w:instrText>ADDIN CSL_CITATION { "citationItems" : [ { "id" : "ITEM-1", "itemData" : { "DOI" : "10.1007/s11263-011-0421-7", "ISBN" : "0920-5691", "ISSN" : "0920-5691", "abstract" : "The detection of bad weather conditions is crucial for meteorological centers, specially with demand for air, sea and ground traffic management. In this article, a\u00a0system based on computer vision is presented which detects the presence of rain or snow. To separate the foreground from the background in image sequences, a classical Gaussian Mixture Model is used. The foreground model serves to detect rain and snow, since these are dynamic weather phenomena. Selection rules based on photometry and size are proposed in order to select the potential rain streaks. Then a Histogram of Orientations of rain or snow Streaks (HOS), estimated with the method of geometric moments, is computed, which is assumed to follow a model of Gaussian-uniform mixture. The Gaussian distribution represents the orientation of the rain or the snow whereas the uniform distribution represents the orientation of the noise. An algorithm of expectation maximization is used to separate these two distributions. Following a goodness-of-fit test, the Gaussian distribution is temporally smoothed and its amplitude allows deciding the presence of rain or snow. When the presence of rain or of snow is detected, the HOS makes it possible to detect the pixels of rain or of snow in the foreground images, and to estimate the intensity of the precipitation of rain or of snow. The applications of the method are numerous and include the detection of critical weather conditions, the observation of weather, the reliability improvement of video-surveillance systems and rain rendering.", "author" : [ { "dropping-particle" : "", "family" : "Bossu", "given" : "J\u00e9r\u00e9mie", "non-dropping-particle" : "", "parse-names" : false, "suffix" : "" }, { "dropping-particle" : "", "family" : "Hauti\u00e8re", "given" : "Nicolas", "non-dropping-particle" : "", "parse-names" : false, "suffix" : "" }, { "dropping-particle" : "", "family" : "Tarel", "given" : "Jean-Philippe", "non-dropping-particle" : "", "parse-names" : false, "suffix" : "" } ], "container-title" : "International Journal of Computer Vision", "id" : "ITEM-1", "issue" : "3", "issued" : { "date-parts" : [ [ "2011" ] ] }, "page" : "348-367", "title" : "Rain or Snow Detection in Image Sequences Through Use of\u00a0a\u00a0Histogram of Orientation of Streaks", "type" : "article", "volume" : "93" }, "uris" : [ "http://www.mendeley.com/documents/?uuid=2c01f82b-80b8-4990-a3b7-38e2c01ad401" ] } ], "mendeley" : { "previouslyFormattedCitation" : "[15]" }, "properties" : { "noteIndex" : 0 }, "schema" : "https://github.com/citation-style-language/schema/raw/master/csl-citation.json" }</w:instrText>
      </w:r>
      <w:r w:rsidR="004842F3">
        <w:rPr>
          <w:highlight w:val="white"/>
        </w:rPr>
        <w:fldChar w:fldCharType="separate"/>
      </w:r>
      <w:r w:rsidR="00BA0FBB" w:rsidRPr="00BA0FBB">
        <w:rPr>
          <w:noProof/>
          <w:highlight w:val="white"/>
        </w:rPr>
        <w:t>[15]</w:t>
      </w:r>
      <w:r w:rsidR="004842F3">
        <w:rPr>
          <w:highlight w:val="white"/>
        </w:rPr>
        <w:fldChar w:fldCharType="end"/>
      </w:r>
      <w:r w:rsidR="005661C8">
        <w:t>.</w:t>
      </w:r>
    </w:p>
    <w:p w14:paraId="21821F59" w14:textId="77777777" w:rsidR="00F93BA7" w:rsidRPr="00F93BA7" w:rsidRDefault="00F93BA7" w:rsidP="00FD1AE9">
      <w:pPr>
        <w:tabs>
          <w:tab w:val="right" w:pos="9072"/>
        </w:tabs>
      </w:pPr>
      <w:r w:rsidRPr="00F93BA7">
        <w:rPr>
          <w:i/>
          <w:highlight w:val="white"/>
        </w:rPr>
        <w:t>ΔI =</w:t>
      </w:r>
      <w:r w:rsidR="009B295A">
        <w:rPr>
          <w:i/>
          <w:highlight w:val="white"/>
        </w:rPr>
        <w:t xml:space="preserve"> </w:t>
      </w:r>
      <w:proofErr w:type="spellStart"/>
      <w:proofErr w:type="gramStart"/>
      <w:r w:rsidR="009B295A">
        <w:rPr>
          <w:highlight w:val="white"/>
        </w:rPr>
        <w:t>abs</w:t>
      </w:r>
      <w:proofErr w:type="spellEnd"/>
      <w:r w:rsidR="009B295A">
        <w:rPr>
          <w:highlight w:val="white"/>
        </w:rPr>
        <w:t>(</w:t>
      </w:r>
      <w:proofErr w:type="gramEnd"/>
      <w:r w:rsidRPr="00F93BA7">
        <w:rPr>
          <w:i/>
          <w:highlight w:val="white"/>
        </w:rPr>
        <w:t>I</w:t>
      </w:r>
      <w:r w:rsidRPr="00F93BA7">
        <w:rPr>
          <w:i/>
          <w:highlight w:val="white"/>
          <w:vertAlign w:val="subscript"/>
        </w:rPr>
        <w:t>FG</w:t>
      </w:r>
      <w:r w:rsidRPr="00F93BA7">
        <w:rPr>
          <w:i/>
          <w:highlight w:val="white"/>
        </w:rPr>
        <w:t xml:space="preserve"> −I</w:t>
      </w:r>
      <w:r w:rsidRPr="00F93BA7">
        <w:rPr>
          <w:i/>
          <w:highlight w:val="white"/>
          <w:vertAlign w:val="subscript"/>
        </w:rPr>
        <w:t>BG</w:t>
      </w:r>
      <w:r w:rsidRPr="00F93BA7">
        <w:rPr>
          <w:i/>
          <w:highlight w:val="white"/>
        </w:rPr>
        <w:t xml:space="preserve"> </w:t>
      </w:r>
      <w:r w:rsidR="009B295A">
        <w:rPr>
          <w:highlight w:val="white"/>
        </w:rPr>
        <w:t xml:space="preserve">) </w:t>
      </w:r>
      <w:r w:rsidRPr="00F93BA7">
        <w:rPr>
          <w:i/>
          <w:highlight w:val="white"/>
        </w:rPr>
        <w:t>≥</w:t>
      </w:r>
      <w:r w:rsidR="009B295A">
        <w:rPr>
          <w:i/>
          <w:highlight w:val="white"/>
        </w:rPr>
        <w:t xml:space="preserve"> </w:t>
      </w:r>
      <w:r w:rsidRPr="00F93BA7">
        <w:rPr>
          <w:i/>
          <w:highlight w:val="white"/>
        </w:rPr>
        <w:t xml:space="preserve"> c</w:t>
      </w:r>
      <w:r w:rsidRPr="00F93BA7">
        <w:rPr>
          <w:highlight w:val="white"/>
        </w:rPr>
        <w:tab/>
        <w:t>(</w:t>
      </w:r>
      <w:r w:rsidR="005661C8">
        <w:rPr>
          <w:highlight w:val="white"/>
        </w:rPr>
        <w:t>16</w:t>
      </w:r>
      <w:r w:rsidRPr="00F93BA7">
        <w:rPr>
          <w:highlight w:val="white"/>
        </w:rPr>
        <w:t>)</w:t>
      </w:r>
    </w:p>
    <w:p w14:paraId="17F94DEF" w14:textId="77777777" w:rsidR="00F93BA7" w:rsidRPr="00F93BA7" w:rsidRDefault="00F93BA7" w:rsidP="00C65D87">
      <w:r w:rsidRPr="00F93BA7">
        <w:rPr>
          <w:highlight w:val="white"/>
        </w:rPr>
        <w:t>Végül az objektumok orientációi alapján eldöntjük, hogy mely</w:t>
      </w:r>
      <w:r w:rsidR="009B295A">
        <w:rPr>
          <w:highlight w:val="white"/>
        </w:rPr>
        <w:t>ik</w:t>
      </w:r>
      <w:r w:rsidRPr="00F93BA7">
        <w:rPr>
          <w:highlight w:val="white"/>
        </w:rPr>
        <w:t xml:space="preserve"> az, amely legjobban jellemzi az esővonalakat. </w:t>
      </w:r>
      <w:proofErr w:type="gramStart"/>
      <w:r w:rsidRPr="00F93BA7">
        <w:rPr>
          <w:highlight w:val="white"/>
        </w:rPr>
        <w:t>Ehhez az egyes irányokból hisztogramot számolunk, majd ez alapján biztosan megállapítha</w:t>
      </w:r>
      <w:r w:rsidR="00916239">
        <w:rPr>
          <w:highlight w:val="white"/>
        </w:rPr>
        <w:t>tóak a keresett vonalak (</w:t>
      </w:r>
      <w:r w:rsidR="00480705">
        <w:rPr>
          <w:highlight w:val="white"/>
        </w:rPr>
        <w:t xml:space="preserve">lásd </w:t>
      </w:r>
      <w:r w:rsidR="005F25E6">
        <w:rPr>
          <w:highlight w:val="white"/>
        </w:rPr>
        <w:t>18</w:t>
      </w:r>
      <w:r w:rsidR="00480705">
        <w:rPr>
          <w:highlight w:val="white"/>
        </w:rPr>
        <w:t xml:space="preserve">. </w:t>
      </w:r>
      <w:r w:rsidR="00916239">
        <w:rPr>
          <w:highlight w:val="white"/>
        </w:rPr>
        <w:t>ábra)</w:t>
      </w:r>
      <w:proofErr w:type="gramEnd"/>
      <w:r w:rsidR="00916239">
        <w:t xml:space="preserve"> </w:t>
      </w:r>
      <w:r w:rsidR="004842F3">
        <w:rPr>
          <w:highlight w:val="white"/>
        </w:rPr>
        <w:fldChar w:fldCharType="begin" w:fldLock="1"/>
      </w:r>
      <w:r w:rsidR="00BA0FBB">
        <w:rPr>
          <w:highlight w:val="white"/>
        </w:rPr>
        <w:instrText>ADDIN CSL_CITATION { "citationItems" : [ { "id" : "ITEM-1", "itemData" : { "DOI" : "10.1007/s11263-011-0421-7", "ISBN" : "0920-5691", "ISSN" : "0920-5691", "abstract" : "The detection of bad weather conditions is crucial for meteorological centers, specially with demand for air, sea and ground traffic management. In this article, a\u00a0system based on computer vision is presented which detects the presence of rain or snow. To separate the foreground from the background in image sequences, a classical Gaussian Mixture Model is used. The foreground model serves to detect rain and snow, since these are dynamic weather phenomena. Selection rules based on photometry and size are proposed in order to select the potential rain streaks. Then a Histogram of Orientations of rain or snow Streaks (HOS), estimated with the method of geometric moments, is computed, which is assumed to follow a model of Gaussian-uniform mixture. The Gaussian distribution represents the orientation of the rain or the snow whereas the uniform distribution represents the orientation of the noise. An algorithm of expectation maximization is used to separate these two distributions. Following a goodness-of-fit test, the Gaussian distribution is temporally smoothed and its amplitude allows deciding the presence of rain or snow. When the presence of rain or of snow is detected, the HOS makes it possible to detect the pixels of rain or of snow in the foreground images, and to estimate the intensity of the precipitation of rain or of snow. The applications of the method are numerous and include the detection of critical weather conditions, the observation of weather, the reliability improvement of video-surveillance systems and rain rendering.", "author" : [ { "dropping-particle" : "", "family" : "Bossu", "given" : "J\u00e9r\u00e9mie", "non-dropping-particle" : "", "parse-names" : false, "suffix" : "" }, { "dropping-particle" : "", "family" : "Hauti\u00e8re", "given" : "Nicolas", "non-dropping-particle" : "", "parse-names" : false, "suffix" : "" }, { "dropping-particle" : "", "family" : "Tarel", "given" : "Jean-Philippe", "non-dropping-particle" : "", "parse-names" : false, "suffix" : "" } ], "container-title" : "International Journal of Computer Vision", "id" : "ITEM-1", "issue" : "3", "issued" : { "date-parts" : [ [ "2011" ] ] }, "page" : "348-367", "title" : "Rain or Snow Detection in Image Sequences Through Use of\u00a0a\u00a0Histogram of Orientation of Streaks", "type" : "article", "volume" : "93" }, "uris" : [ "http://www.mendeley.com/documents/?uuid=2c01f82b-80b8-4990-a3b7-38e2c01ad401" ] } ], "mendeley" : { "previouslyFormattedCitation" : "[15]" }, "properties" : { "noteIndex" : 0 }, "schema" : "https://github.com/citation-style-language/schema/raw/master/csl-citation.json" }</w:instrText>
      </w:r>
      <w:r w:rsidR="004842F3">
        <w:rPr>
          <w:highlight w:val="white"/>
        </w:rPr>
        <w:fldChar w:fldCharType="separate"/>
      </w:r>
      <w:r w:rsidR="00BA0FBB" w:rsidRPr="00BA0FBB">
        <w:rPr>
          <w:noProof/>
          <w:highlight w:val="white"/>
        </w:rPr>
        <w:t>[15]</w:t>
      </w:r>
      <w:r w:rsidR="004842F3">
        <w:rPr>
          <w:highlight w:val="white"/>
        </w:rPr>
        <w:fldChar w:fldCharType="end"/>
      </w:r>
      <w:r w:rsidR="009B295A">
        <w:t>.</w:t>
      </w:r>
    </w:p>
    <w:p w14:paraId="522F90EE" w14:textId="77777777" w:rsidR="00480705" w:rsidRDefault="00480705" w:rsidP="00480705">
      <w:pPr>
        <w:keepNext/>
        <w:ind w:firstLine="0"/>
        <w:jc w:val="center"/>
      </w:pPr>
      <w:r>
        <w:rPr>
          <w:noProof/>
        </w:rPr>
        <w:lastRenderedPageBreak/>
        <w:drawing>
          <wp:inline distT="0" distB="0" distL="0" distR="0" wp14:anchorId="28B6D821" wp14:editId="098E323A">
            <wp:extent cx="5756550" cy="2283067"/>
            <wp:effectExtent l="0" t="0" r="0" b="3175"/>
            <wp:docPr id="12" name="Kép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print"/>
                    <a:stretch>
                      <a:fillRect/>
                    </a:stretch>
                  </pic:blipFill>
                  <pic:spPr>
                    <a:xfrm>
                      <a:off x="0" y="0"/>
                      <a:ext cx="5756550" cy="2283067"/>
                    </a:xfrm>
                    <a:prstGeom prst="rect">
                      <a:avLst/>
                    </a:prstGeom>
                  </pic:spPr>
                </pic:pic>
              </a:graphicData>
            </a:graphic>
          </wp:inline>
        </w:drawing>
      </w:r>
    </w:p>
    <w:p w14:paraId="05D7E2C4" w14:textId="77777777" w:rsidR="00480705" w:rsidRPr="00480705" w:rsidRDefault="004842F3" w:rsidP="00480705">
      <w:pPr>
        <w:pStyle w:val="Kpalrs"/>
        <w:rPr>
          <w:highlight w:val="white"/>
        </w:rPr>
      </w:pPr>
      <w:r w:rsidRPr="00480705">
        <w:rPr>
          <w:highlight w:val="white"/>
        </w:rPr>
        <w:fldChar w:fldCharType="begin"/>
      </w:r>
      <w:r w:rsidR="00480705" w:rsidRPr="00480705">
        <w:rPr>
          <w:highlight w:val="white"/>
        </w:rPr>
        <w:instrText xml:space="preserve"> SEQ ábra \* ARABIC </w:instrText>
      </w:r>
      <w:r w:rsidRPr="00480705">
        <w:rPr>
          <w:highlight w:val="white"/>
        </w:rPr>
        <w:fldChar w:fldCharType="separate"/>
      </w:r>
      <w:r w:rsidR="00F645D6">
        <w:rPr>
          <w:noProof/>
          <w:highlight w:val="white"/>
        </w:rPr>
        <w:t>18</w:t>
      </w:r>
      <w:r w:rsidRPr="00480705">
        <w:rPr>
          <w:highlight w:val="white"/>
        </w:rPr>
        <w:fldChar w:fldCharType="end"/>
      </w:r>
      <w:r w:rsidR="00480705" w:rsidRPr="00480705">
        <w:t>. ábra - Eső detektálásának folyamata mozgóképen: (a) mozgó elemek detektálása háttér kivonásával; (b)</w:t>
      </w:r>
      <w:r w:rsidR="00480705">
        <w:t xml:space="preserve"> </w:t>
      </w:r>
      <w:r w:rsidR="00480705" w:rsidRPr="00480705">
        <w:t>fényerősségi és méretbeli szabályok alkalmazásával a potenciális területek kiválasztása; (c) a vonalak irányaiból hisztogramot számolunk;(d) esőpixelek felismerése a hisztogram felhasználásával</w:t>
      </w:r>
      <w:r w:rsidR="009B295A">
        <w:t xml:space="preserve"> </w:t>
      </w:r>
      <w:r w:rsidR="009B295A">
        <w:rPr>
          <w:i w:val="0"/>
        </w:rPr>
        <w:t>[15]</w:t>
      </w:r>
      <w:r w:rsidR="00480705" w:rsidRPr="00480705">
        <w:t>.</w:t>
      </w:r>
    </w:p>
    <w:p w14:paraId="462326AF" w14:textId="77777777" w:rsidR="00F93BA7" w:rsidRPr="00F93BA7" w:rsidRDefault="00F93BA7" w:rsidP="00C65D87">
      <w:r w:rsidRPr="00F93BA7">
        <w:rPr>
          <w:highlight w:val="white"/>
        </w:rPr>
        <w:t>Sajnos esetünkben a mozgókép készítése nem valósítható meg, így az esővonalak detektálásának nincs értelme. A legrövidebb időn belül elkészült képek között is eleredhet vagy megállhat az eső, így a két kép között már valamilyen tartósabb jellemzőket kell keresnünk, erre pont megfelelőek a búrán megmaradt esőcseppek.</w:t>
      </w:r>
    </w:p>
    <w:p w14:paraId="4D8FEB3A" w14:textId="77777777" w:rsidR="00F93BA7" w:rsidRPr="00F93BA7" w:rsidRDefault="003B7556" w:rsidP="00C65D87">
      <w:pPr>
        <w:pStyle w:val="Cmsor3"/>
      </w:pPr>
      <w:bookmarkStart w:id="347" w:name="h.bi29lsnla3zl" w:colFirst="0" w:colLast="0"/>
      <w:bookmarkStart w:id="348" w:name="_Toc385287738"/>
      <w:bookmarkStart w:id="349" w:name="_Toc385409442"/>
      <w:bookmarkEnd w:id="347"/>
      <w:r>
        <w:rPr>
          <w:highlight w:val="white"/>
        </w:rPr>
        <w:t>4</w:t>
      </w:r>
      <w:r w:rsidR="00F93BA7" w:rsidRPr="00F93BA7">
        <w:rPr>
          <w:highlight w:val="white"/>
        </w:rPr>
        <w:t>.3.2. Esőcseppek felismerése gépjármű szélvédőjén</w:t>
      </w:r>
      <w:bookmarkEnd w:id="348"/>
      <w:bookmarkEnd w:id="349"/>
    </w:p>
    <w:p w14:paraId="2540003D" w14:textId="77777777" w:rsidR="00F93BA7" w:rsidRPr="00F93BA7" w:rsidRDefault="00F93BA7" w:rsidP="00C65D87">
      <w:r w:rsidRPr="00F93BA7">
        <w:rPr>
          <w:highlight w:val="white"/>
        </w:rPr>
        <w:t>Egy másik megközelítés</w:t>
      </w:r>
      <w:r w:rsidR="009B295A">
        <w:rPr>
          <w:highlight w:val="white"/>
        </w:rPr>
        <w:t>,</w:t>
      </w:r>
      <w:r w:rsidRPr="00F93BA7">
        <w:rPr>
          <w:highlight w:val="white"/>
        </w:rPr>
        <w:t xml:space="preserve"> a</w:t>
      </w:r>
      <w:r w:rsidR="009B295A">
        <w:rPr>
          <w:highlight w:val="white"/>
        </w:rPr>
        <w:t>mi jobban hasonlít a mi problémánkra</w:t>
      </w:r>
      <w:r w:rsidRPr="00F93BA7">
        <w:rPr>
          <w:highlight w:val="white"/>
        </w:rPr>
        <w:t>, ha az esőcseppeket keressük az adott képeken. Mivel egy átlagos kamera, webkamera nem képes olyan rövid záridővel fényképet készíteni, melyen a levegőben kivehetőek lennének a cseppek, így egy olyan helyet szükséges lefényképezni, ahol már becsapód</w:t>
      </w:r>
      <w:r w:rsidR="009B295A">
        <w:rPr>
          <w:highlight w:val="white"/>
        </w:rPr>
        <w:t>ás történt</w:t>
      </w:r>
      <w:r w:rsidRPr="00F93BA7">
        <w:rPr>
          <w:highlight w:val="white"/>
        </w:rPr>
        <w:t>. Viszont ebben az esetben is különféle eshetőségekkel is foglalkoznunk kell, ilyen például az, amikor a kamera nem fókuszál rá a felületre – például üveglapra –, amelyre ráesett a csepp. Egy igen jó példa erre az, amikor gépjármű vezetése közben esős időben a szélvédőn megfigyelhetjük a vízcseppeket.</w:t>
      </w:r>
    </w:p>
    <w:p w14:paraId="2355FAC8" w14:textId="77777777" w:rsidR="00F93BA7" w:rsidRDefault="00F93BA7" w:rsidP="00C65D87">
      <w:r w:rsidRPr="00F93BA7">
        <w:rPr>
          <w:highlight w:val="white"/>
        </w:rPr>
        <w:t xml:space="preserve">Ha egy kamerát helyeznénk el a szélvédő belső oldalán, amely mozgókép felvételére képes, akkor az elkészült képeket vizsgálva azt tapasztalnánk, hogy bár a háttér folyamatosan mozgásban van – feltéve, ha az autó is mozgásban van –, de néhány képsorozaton keresztül az esőcsepp mozdulatlan marad. </w:t>
      </w:r>
      <w:proofErr w:type="gramStart"/>
      <w:r w:rsidRPr="00F93BA7">
        <w:rPr>
          <w:highlight w:val="white"/>
        </w:rPr>
        <w:t>Ezeket a jellemzőket felhasználva könnyedén felismerhetőek az egyes elmosódott foltok, melyek a nem fókuszban l</w:t>
      </w:r>
      <w:r w:rsidR="00480705">
        <w:rPr>
          <w:highlight w:val="white"/>
        </w:rPr>
        <w:t>évő esőcseppek miatt keletkeztek</w:t>
      </w:r>
      <w:proofErr w:type="gramEnd"/>
      <w:r w:rsidR="00480705">
        <w:rPr>
          <w:highlight w:val="white"/>
        </w:rPr>
        <w:t xml:space="preserve"> </w:t>
      </w:r>
      <w:r w:rsidR="004842F3">
        <w:rPr>
          <w:highlight w:val="white"/>
        </w:rPr>
        <w:fldChar w:fldCharType="begin" w:fldLock="1"/>
      </w:r>
      <w:r w:rsidR="00BA0FBB">
        <w:rPr>
          <w:highlight w:val="white"/>
        </w:rPr>
        <w:instrText>ADDIN CSL_CITATION { "citationItems" : [ { "id" : "ITEM-1", "itemData" : { "DOI" : "10.1109/ICARCV.2010.5707398", "ISBN" : "978-1-4244-7813-2", "abstract" : "In a scene, rain produces a complex set of visual effects. Obviously, such effects may infer failures in outdoor vision-based systems which could have important side-effects in terms of security applications. For the sake of these applications, rain detection would be useful to adjust their reliability. In this paper, we introduce the problem (almost unprecedented) of unfocused raindrops. Then, we present a first approach to detect these unfocused raindrops on a transparent screen using a spatio-temporal approach to achieve detection in real-time. We successfully tested our algorithm for Intelligent Transport System (ITS) using an on-board camera and thus, detected the raindrops on the windscreen. Our algorithm differs from the others in that we do not need the focus to be set on the windscreen. Therefore, it means that our algorithm may run on the same camera sensor as the other vision-based algorithms.", "author" : [ { "dropping-particle" : "", "family" : "Nashashibi", "given" : "Fawzi", "non-dropping-particle" : "", "parse-names" : false, "suffix" : "" }, { "dropping-particle" : "de", "family" : "Charrette", "given" : "Raoul", "non-dropping-particle" : "", "parse-names" : false, "suffix" : "" }, { "dropping-particle" : "", "family" : "Lia", "given" : "Alexandre", "non-dropping-particle" : "", "parse-names" : false, "suffix" : "" } ], "container-title" : "2010 11th International Conference on Control Automation Robotics &amp; Vision", "id" : "ITEM-1", "issued" : { "date-parts" : [ [ "2010" ] ] }, "page" : "1410-1415", "publisher" : "IEEE", "title" : "Detection of unfocused raindrops on a windscreen using low level image processing", "type" : "article-journal" }, "uris" : [ "http://www.mendeley.com/documents/?uuid=56e509ea-0035-4edd-b675-4dd9c85fb7ea" ] } ], "mendeley" : { "previouslyFormattedCitation" : "[14]" }, "properties" : { "noteIndex" : 0 }, "schema" : "https://github.com/citation-style-language/schema/raw/master/csl-citation.json" }</w:instrText>
      </w:r>
      <w:r w:rsidR="004842F3">
        <w:rPr>
          <w:highlight w:val="white"/>
        </w:rPr>
        <w:fldChar w:fldCharType="separate"/>
      </w:r>
      <w:r w:rsidR="00BA0FBB" w:rsidRPr="00BA0FBB">
        <w:rPr>
          <w:noProof/>
          <w:highlight w:val="white"/>
        </w:rPr>
        <w:t>[14]</w:t>
      </w:r>
      <w:r w:rsidR="004842F3">
        <w:rPr>
          <w:highlight w:val="white"/>
        </w:rPr>
        <w:fldChar w:fldCharType="end"/>
      </w:r>
      <w:r w:rsidRPr="00F93BA7">
        <w:rPr>
          <w:highlight w:val="white"/>
        </w:rPr>
        <w:t xml:space="preserve">, </w:t>
      </w:r>
      <w:r w:rsidR="004842F3">
        <w:rPr>
          <w:highlight w:val="white"/>
        </w:rPr>
        <w:fldChar w:fldCharType="begin" w:fldLock="1"/>
      </w:r>
      <w:r w:rsidR="00BA0FBB">
        <w:rPr>
          <w:highlight w:val="white"/>
        </w:rPr>
        <w:instrText>ADDIN CSL_CITATION { "citationItems" : [ { "id" : "ITEM-1", "itemData" : { "DOI" : "10.1109/IVS.2005.1505103", "ISBN" : "0-7803-8961-1", "abstract" : " We propose a weather recognition method from in-vehicle camera images that uses a subspace method to judge rainy weather by detecting raindrops on the windshield. \"Eigendrops\" represent the principal components extracted from raindrop images in the learning stage. Then the method detects raindrops by template matching. In experiments using actual video sequences, our method showed good detection ability of raindrops and promising results for rainfall judgment from detection results.", "author" : [ { "dropping-particle" : "", "family" : "Kurihata", "given" : "H.", "non-dropping-particle" : "", "parse-names" : false, "suffix" : "" }, { "dropping-particle" : "", "family" : "Takahashi", "given" : "T.", "non-dropping-particle" : "", "parse-names" : false, "suffix" : "" }, { "dropping-particle" : "", "family" : "Ide", "given" : "I.", "non-dropping-particle" : "", "parse-names" : false, "suffix" : "" }, { "dropping-particle" : "", "family" : "Mekada", "given" : "Y.", "non-dropping-particle" : "", "parse-names" : false, "suffix" : "" }, { "dropping-particle" : "", "family" : "Murase", "given" : "H.", "non-dropping-particle" : "", "parse-names" : false, "suffix" : "" }, { "dropping-particle" : "", "family" : "Tamatsu", "given" : "Y.", "non-dropping-particle" : "", "parse-names" : false, "suffix" : "" }, { "dropping-particle" : "", "family" : "Miyahara", "given" : "T.", "non-dropping-particle" : "", "parse-names" : false, "suffix" : "" } ], "container-title" : "IEEE Proceedings. Intelligent Vehicles Symposium, 2005.", "id" : "ITEM-1", "issued" : { "date-parts" : [ [ "2005" ] ] }, "title" : "Rainy weather recognition from in-vehicle camera images for driver assistance", "type" : "article-journal" }, "uris" : [ "http://www.mendeley.com/documents/?uuid=2b57111e-b0c3-44f6-a260-ee027a2f9edf" ] } ], "mendeley" : { "previouslyFormattedCitation" : "[16]" }, "properties" : { "noteIndex" : 0 }, "schema" : "https://github.com/citation-style-language/schema/raw/master/csl-citation.json" }</w:instrText>
      </w:r>
      <w:r w:rsidR="004842F3">
        <w:rPr>
          <w:highlight w:val="white"/>
        </w:rPr>
        <w:fldChar w:fldCharType="separate"/>
      </w:r>
      <w:r w:rsidR="00BA0FBB" w:rsidRPr="00BA0FBB">
        <w:rPr>
          <w:noProof/>
          <w:highlight w:val="white"/>
        </w:rPr>
        <w:t>[16]</w:t>
      </w:r>
      <w:r w:rsidR="004842F3">
        <w:rPr>
          <w:highlight w:val="white"/>
        </w:rPr>
        <w:fldChar w:fldCharType="end"/>
      </w:r>
      <w:r w:rsidR="009B295A">
        <w:t>.</w:t>
      </w:r>
    </w:p>
    <w:p w14:paraId="34827D3C" w14:textId="77777777" w:rsidR="006B39E2" w:rsidRDefault="006B39E2" w:rsidP="006B39E2">
      <w:pPr>
        <w:keepNext/>
        <w:ind w:firstLine="0"/>
      </w:pPr>
      <w:r>
        <w:rPr>
          <w:noProof/>
        </w:rPr>
        <w:lastRenderedPageBreak/>
        <w:drawing>
          <wp:inline distT="0" distB="0" distL="0" distR="0" wp14:anchorId="2F298315" wp14:editId="66969651">
            <wp:extent cx="5753100" cy="1552575"/>
            <wp:effectExtent l="0" t="0" r="0" b="0"/>
            <wp:docPr id="23" name="Kép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53100" cy="1552575"/>
                    </a:xfrm>
                    <a:prstGeom prst="rect">
                      <a:avLst/>
                    </a:prstGeom>
                    <a:noFill/>
                    <a:ln>
                      <a:noFill/>
                    </a:ln>
                  </pic:spPr>
                </pic:pic>
              </a:graphicData>
            </a:graphic>
          </wp:inline>
        </w:drawing>
      </w:r>
    </w:p>
    <w:commentRangeStart w:id="350"/>
    <w:p w14:paraId="0D0B3194" w14:textId="77777777" w:rsidR="006B39E2" w:rsidRPr="00F93BA7" w:rsidRDefault="00025EF2" w:rsidP="006B39E2">
      <w:pPr>
        <w:pStyle w:val="Kpalrs"/>
      </w:pPr>
      <w:r>
        <w:fldChar w:fldCharType="begin"/>
      </w:r>
      <w:r>
        <w:instrText xml:space="preserve"> SEQ ábra \* ARABIC </w:instrText>
      </w:r>
      <w:r>
        <w:fldChar w:fldCharType="separate"/>
      </w:r>
      <w:r w:rsidR="00F645D6">
        <w:rPr>
          <w:noProof/>
        </w:rPr>
        <w:t>19</w:t>
      </w:r>
      <w:r>
        <w:rPr>
          <w:noProof/>
        </w:rPr>
        <w:fldChar w:fldCharType="end"/>
      </w:r>
      <w:r w:rsidR="006B39E2">
        <w:t>. ábra - Esődetektálás teljes folyamata</w:t>
      </w:r>
      <w:commentRangeEnd w:id="350"/>
      <w:r w:rsidR="00630994">
        <w:rPr>
          <w:rStyle w:val="Jegyzethivatkozs"/>
          <w:i w:val="0"/>
          <w:iCs w:val="0"/>
        </w:rPr>
        <w:commentReference w:id="350"/>
      </w:r>
    </w:p>
    <w:p w14:paraId="0179B8E3" w14:textId="77777777" w:rsidR="00F93BA7" w:rsidRPr="00F93BA7" w:rsidRDefault="003B7556" w:rsidP="00C65D87">
      <w:pPr>
        <w:pStyle w:val="Cmsor2"/>
      </w:pPr>
      <w:bookmarkStart w:id="351" w:name="h.7q7g54gaz88" w:colFirst="0" w:colLast="0"/>
      <w:bookmarkStart w:id="352" w:name="_Toc385287739"/>
      <w:bookmarkStart w:id="353" w:name="_Toc385409443"/>
      <w:bookmarkEnd w:id="351"/>
      <w:r>
        <w:rPr>
          <w:highlight w:val="white"/>
        </w:rPr>
        <w:t>4</w:t>
      </w:r>
      <w:r w:rsidR="00F93BA7" w:rsidRPr="00F93BA7">
        <w:rPr>
          <w:highlight w:val="white"/>
        </w:rPr>
        <w:t xml:space="preserve">.4. Esőcseppek detektálásának folyamata </w:t>
      </w:r>
      <w:proofErr w:type="spellStart"/>
      <w:r w:rsidR="00F93BA7" w:rsidRPr="00F93BA7">
        <w:rPr>
          <w:highlight w:val="white"/>
        </w:rPr>
        <w:t>üvegbúrán</w:t>
      </w:r>
      <w:bookmarkEnd w:id="352"/>
      <w:bookmarkEnd w:id="353"/>
      <w:proofErr w:type="spellEnd"/>
    </w:p>
    <w:p w14:paraId="35B67FD5" w14:textId="77777777" w:rsidR="00F93BA7" w:rsidRPr="00F93BA7" w:rsidRDefault="003B7556" w:rsidP="00C65D87">
      <w:pPr>
        <w:pStyle w:val="Cmsor3"/>
      </w:pPr>
      <w:bookmarkStart w:id="354" w:name="h.ncbfv9mtshmb" w:colFirst="0" w:colLast="0"/>
      <w:bookmarkStart w:id="355" w:name="_Toc385287740"/>
      <w:bookmarkStart w:id="356" w:name="_Toc385409444"/>
      <w:bookmarkEnd w:id="354"/>
      <w:r>
        <w:rPr>
          <w:highlight w:val="white"/>
        </w:rPr>
        <w:t>4</w:t>
      </w:r>
      <w:r w:rsidR="00F93BA7" w:rsidRPr="00F93BA7">
        <w:rPr>
          <w:highlight w:val="white"/>
        </w:rPr>
        <w:t>.4.1. Előfeldolgozás a jól elkülöníthető cseppek detektálásához</w:t>
      </w:r>
      <w:bookmarkEnd w:id="355"/>
      <w:bookmarkEnd w:id="356"/>
    </w:p>
    <w:p w14:paraId="3552DE08" w14:textId="77777777" w:rsidR="00EA79D1" w:rsidRDefault="00F93BA7" w:rsidP="006B39E2">
      <w:pPr>
        <w:rPr>
          <w:highlight w:val="white"/>
        </w:rPr>
      </w:pPr>
      <w:r w:rsidRPr="00F93BA7">
        <w:rPr>
          <w:highlight w:val="white"/>
        </w:rPr>
        <w:t xml:space="preserve">Rendszerünk egyik legnagyobb kihívása, hogy a búrára becsapódó cseppeket úgy detektáljuk, hogy eközben minél kevesebb olyan objektumot ismerjünk fel, amely nem releváns. Valamilyen szegmentációs algoritmusra van szükség, mellyel a különböző </w:t>
      </w:r>
      <w:r w:rsidR="009B295A">
        <w:rPr>
          <w:highlight w:val="white"/>
        </w:rPr>
        <w:t>foltokat</w:t>
      </w:r>
      <w:r w:rsidR="009B295A" w:rsidRPr="00F93BA7">
        <w:rPr>
          <w:highlight w:val="white"/>
        </w:rPr>
        <w:t xml:space="preserve"> </w:t>
      </w:r>
      <w:r w:rsidRPr="00F93BA7">
        <w:rPr>
          <w:highlight w:val="white"/>
        </w:rPr>
        <w:t>kiválogatjuk. A kiválogatás után pedig meg kell határozni, hogy melyek a keresett objektumok. Ám előbb az input képnek előfeldolgozási folyamaton kell átesnie, aminek eredményeképp a szegmentáció eredményesebb lesz.</w:t>
      </w:r>
    </w:p>
    <w:p w14:paraId="471C9B11" w14:textId="77777777" w:rsidR="006B39E2" w:rsidRPr="00F93BA7" w:rsidRDefault="00F93BA7" w:rsidP="00C65D87">
      <w:r w:rsidRPr="00F93BA7">
        <w:rPr>
          <w:highlight w:val="white"/>
        </w:rPr>
        <w:t xml:space="preserve">A kamerából érkező kép </w:t>
      </w:r>
      <w:r w:rsidR="009B295A">
        <w:rPr>
          <w:highlight w:val="white"/>
        </w:rPr>
        <w:t>esetén n</w:t>
      </w:r>
      <w:r w:rsidRPr="00F93BA7">
        <w:rPr>
          <w:highlight w:val="white"/>
        </w:rPr>
        <w:t>incs szükségünk feltétlenül a teljes felbontásra, ráadásul a teljes detektálási folyamatot is lelassítaná</w:t>
      </w:r>
      <w:del w:id="357" w:author="Bartha Márk" w:date="2014-11-11T18:45:00Z">
        <w:r w:rsidR="009B295A" w:rsidDel="00D92F60">
          <w:rPr>
            <w:highlight w:val="white"/>
          </w:rPr>
          <w:delText xml:space="preserve"> az</w:delText>
        </w:r>
      </w:del>
      <w:ins w:id="358" w:author="Bartha Márk" w:date="2014-11-11T18:45:00Z">
        <w:r w:rsidR="00D92F60">
          <w:rPr>
            <w:highlight w:val="white"/>
          </w:rPr>
          <w:t>, ha akkora képmérettel dolgoznánk</w:t>
        </w:r>
      </w:ins>
      <w:r w:rsidRPr="00F93BA7">
        <w:rPr>
          <w:highlight w:val="white"/>
        </w:rPr>
        <w:t>. Így először egy 0,5 megapixeles képpé alakítjuk át, így a felbontása 800×600 pixel lesz. Mivel a színeknek nincs szerepe a folyamatban, így még azzal is gyorsíthatjuk az algoritmust, ha szürkeárnyalatos képet készítünk.</w:t>
      </w:r>
      <w:r w:rsidR="001F51F8" w:rsidRPr="00F93BA7">
        <w:t xml:space="preserve"> </w:t>
      </w:r>
    </w:p>
    <w:p w14:paraId="2F75C3ED" w14:textId="77777777" w:rsidR="001F51F8" w:rsidRPr="00F93BA7" w:rsidRDefault="00F93BA7" w:rsidP="001F51F8">
      <w:r w:rsidRPr="00F93BA7">
        <w:rPr>
          <w:highlight w:val="white"/>
        </w:rPr>
        <w:t xml:space="preserve">Következő feladatunk a zajszűrés. A háttér lehet bármi, így a legfontosabb feladatunk a zavaró pixeleket egy zajszűrő algoritmussal kiszűrni, erre legalkalmasabb </w:t>
      </w:r>
      <w:r w:rsidR="009B295A">
        <w:rPr>
          <w:highlight w:val="white"/>
        </w:rPr>
        <w:t xml:space="preserve">tapasztalatunk szerint ebben a feladatrészben </w:t>
      </w:r>
      <w:r w:rsidRPr="00F93BA7">
        <w:rPr>
          <w:highlight w:val="white"/>
        </w:rPr>
        <w:t xml:space="preserve">a </w:t>
      </w:r>
      <w:r w:rsidR="0004471C" w:rsidRPr="00F93BA7">
        <w:rPr>
          <w:highlight w:val="white"/>
        </w:rPr>
        <w:t>mediánszűrő</w:t>
      </w:r>
      <w:r w:rsidRPr="00F93BA7">
        <w:rPr>
          <w:highlight w:val="white"/>
        </w:rPr>
        <w:t xml:space="preserve">. Az így létrejött képen még továbbra is nehezen elkülöníthetőek az élek. Ahhoz, hogy a szegmentációs algoritmus ne eredményezzen óriási mértékű hibás elemeket, el kell érnünk, hogy a háttér elmosódjon anélkül, hogy az élek még kivehetetlenebbek legyenek. Így el kell végeznünk egy éldetektálást, majd az élek mentén élesíteni, a háttért pedig simítani kell. </w:t>
      </w:r>
      <w:proofErr w:type="gramStart"/>
      <w:r w:rsidRPr="00F93BA7">
        <w:rPr>
          <w:highlight w:val="white"/>
        </w:rPr>
        <w:t>Erre alkalmas algoritmus az adaptív simítás, mely során a gradiensek mértékétől függ a simító eljárás során alkalmazott ablak mérete</w:t>
      </w:r>
      <w:proofErr w:type="gramEnd"/>
      <w:r w:rsidR="00832B4D">
        <w:rPr>
          <w:highlight w:val="white"/>
        </w:rPr>
        <w:t xml:space="preserve"> </w:t>
      </w:r>
      <w:r w:rsidR="004842F3">
        <w:rPr>
          <w:highlight w:val="white"/>
        </w:rPr>
        <w:fldChar w:fldCharType="begin" w:fldLock="1"/>
      </w:r>
      <w:r w:rsidR="00BA0FBB">
        <w:rPr>
          <w:highlight w:val="white"/>
        </w:rPr>
        <w:instrText>ADDIN CSL_CITATION { "citationItems" : [ { "id" : "ITEM-1", "itemData" : { "abstract" : "A novel adaptive smoothing approach is proposed for image smoothing and discontinuities preservation. The method is based on a locally piecewise constant modeling of the image with an adaptive choice of a window around each pixel. The adaptive smoothing technique associates with each pixel the weighted sum of data points within the window. We describe a statistical method for choosing the optimal window size, in a manner that varies at each pixel, with an adaptive choice of weights for every pair of pixels in the window. We further investigate how the I-divergence could be used to stop the algorithm. It is worth noting the proposed technique is data-driven and fully adaptive. Simulation results show that our algorithm yields promising smoothing results on a variety of real images.", "author" : [ { "dropping-particle" : "", "family" : "Kervrann", "given" : "Charles", "non-dropping-particle" : "", "parse-names" : false, "suffix" : "" } ], "container-title" : "Processing", "id" : "ITEM-1", "issued" : { "date-parts" : [ [ "2004" ] ] }, "page" : "132-144", "title" : "An Adaptive Window Approach for Image Smoothing and Structures Preserving", "type" : "article-journal" }, "uris" : [ "http://www.mendeley.com/documents/?uuid=d3371c2e-0a50-4d36-9730-c5d005968c16" ] } ], "mendeley" : { "previouslyFormattedCitation" : "[17]" }, "properties" : { "noteIndex" : 0 }, "schema" : "https://github.com/citation-style-language/schema/raw/master/csl-citation.json" }</w:instrText>
      </w:r>
      <w:r w:rsidR="004842F3">
        <w:rPr>
          <w:highlight w:val="white"/>
        </w:rPr>
        <w:fldChar w:fldCharType="separate"/>
      </w:r>
      <w:r w:rsidR="00BA0FBB" w:rsidRPr="00BA0FBB">
        <w:rPr>
          <w:noProof/>
          <w:highlight w:val="white"/>
        </w:rPr>
        <w:t>[17]</w:t>
      </w:r>
      <w:r w:rsidR="004842F3">
        <w:rPr>
          <w:highlight w:val="white"/>
        </w:rPr>
        <w:fldChar w:fldCharType="end"/>
      </w:r>
      <w:r w:rsidR="0004471C">
        <w:t>.</w:t>
      </w:r>
      <w:r w:rsidR="001F51F8" w:rsidRPr="001F51F8">
        <w:t xml:space="preserve"> </w:t>
      </w:r>
    </w:p>
    <w:p w14:paraId="53EA3263" w14:textId="77777777" w:rsidR="001F51F8" w:rsidRDefault="001F51F8" w:rsidP="001F51F8">
      <w:pPr>
        <w:keepNext/>
        <w:ind w:firstLine="0"/>
        <w:jc w:val="center"/>
      </w:pPr>
      <w:r>
        <w:rPr>
          <w:noProof/>
          <w:highlight w:val="white"/>
        </w:rPr>
        <w:drawing>
          <wp:inline distT="0" distB="0" distL="0" distR="0" wp14:anchorId="3A118B86" wp14:editId="4E227550">
            <wp:extent cx="3657600" cy="1495740"/>
            <wp:effectExtent l="0" t="0" r="0" b="0"/>
            <wp:docPr id="21" name="Kép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0"/>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657600" cy="1495740"/>
                    </a:xfrm>
                    <a:prstGeom prst="rect">
                      <a:avLst/>
                    </a:prstGeom>
                    <a:noFill/>
                    <a:ln>
                      <a:noFill/>
                    </a:ln>
                  </pic:spPr>
                </pic:pic>
              </a:graphicData>
            </a:graphic>
          </wp:inline>
        </w:drawing>
      </w:r>
    </w:p>
    <w:p w14:paraId="5A9BF141" w14:textId="77777777" w:rsidR="001F51F8" w:rsidRDefault="004842F3" w:rsidP="001F51F8">
      <w:pPr>
        <w:pStyle w:val="Kpalrs"/>
        <w:rPr>
          <w:highlight w:val="white"/>
        </w:rPr>
      </w:pPr>
      <w:r>
        <w:rPr>
          <w:highlight w:val="white"/>
        </w:rPr>
        <w:fldChar w:fldCharType="begin"/>
      </w:r>
      <w:r w:rsidR="001F51F8">
        <w:rPr>
          <w:highlight w:val="white"/>
        </w:rPr>
        <w:instrText xml:space="preserve"> SEQ ábra \* ARABIC </w:instrText>
      </w:r>
      <w:r>
        <w:rPr>
          <w:highlight w:val="white"/>
        </w:rPr>
        <w:fldChar w:fldCharType="separate"/>
      </w:r>
      <w:r w:rsidR="00F645D6">
        <w:rPr>
          <w:noProof/>
          <w:highlight w:val="white"/>
        </w:rPr>
        <w:t>20</w:t>
      </w:r>
      <w:r>
        <w:rPr>
          <w:highlight w:val="white"/>
        </w:rPr>
        <w:fldChar w:fldCharType="end"/>
      </w:r>
      <w:r w:rsidR="001F51F8">
        <w:t xml:space="preserve">. ábra - Éldetektálással végzett esőcsepp detektálás </w:t>
      </w:r>
      <w:proofErr w:type="spellStart"/>
      <w:r w:rsidR="001F51F8">
        <w:t>előfeldolgozásának</w:t>
      </w:r>
      <w:proofErr w:type="spellEnd"/>
      <w:r w:rsidR="001F51F8">
        <w:t xml:space="preserve"> az eredménye.</w:t>
      </w:r>
    </w:p>
    <w:p w14:paraId="2B833D08" w14:textId="77777777" w:rsidR="00F93BA7" w:rsidRPr="00F93BA7" w:rsidRDefault="00F93BA7" w:rsidP="00C65D87">
      <w:r w:rsidRPr="00F93BA7">
        <w:rPr>
          <w:highlight w:val="white"/>
        </w:rPr>
        <w:lastRenderedPageBreak/>
        <w:t xml:space="preserve">Nincs más hátra, mint a kiemelt éleket egy megfelelő módszerrel kiválogatni, majd erősségük szerint osztályozni őket. A </w:t>
      </w:r>
      <w:proofErr w:type="spellStart"/>
      <w:r w:rsidRPr="00F93BA7">
        <w:rPr>
          <w:highlight w:val="white"/>
        </w:rPr>
        <w:t>Canny-féle</w:t>
      </w:r>
      <w:proofErr w:type="spellEnd"/>
      <w:r w:rsidRPr="00F93BA7">
        <w:rPr>
          <w:highlight w:val="white"/>
        </w:rPr>
        <w:t xml:space="preserve"> éldetektálás megfelelőnek tűnik, paraméterektől függően képes az az esőcseppek nagy részét</w:t>
      </w:r>
      <w:r w:rsidR="0004471C">
        <w:rPr>
          <w:highlight w:val="white"/>
        </w:rPr>
        <w:t xml:space="preserve"> kiválasztani</w:t>
      </w:r>
      <w:r w:rsidRPr="00F93BA7">
        <w:rPr>
          <w:highlight w:val="white"/>
        </w:rPr>
        <w:t>, és még ha a fizikai jellemzőknél leírt okok miatt nem is a teljes kontúrt, de nagy</w:t>
      </w:r>
      <w:r w:rsidR="005F25E6">
        <w:rPr>
          <w:highlight w:val="white"/>
        </w:rPr>
        <w:t xml:space="preserve"> részét megfelelően megtalálja (lásd 20. ábra).</w:t>
      </w:r>
    </w:p>
    <w:p w14:paraId="64C91D64" w14:textId="77777777" w:rsidR="00F93BA7" w:rsidRPr="00F93BA7" w:rsidRDefault="003B7556" w:rsidP="00C65D87">
      <w:pPr>
        <w:pStyle w:val="Cmsor3"/>
      </w:pPr>
      <w:bookmarkStart w:id="359" w:name="h.kf3w8d5fs6ty" w:colFirst="0" w:colLast="0"/>
      <w:bookmarkStart w:id="360" w:name="_Toc385287741"/>
      <w:bookmarkStart w:id="361" w:name="_Toc385409445"/>
      <w:bookmarkEnd w:id="359"/>
      <w:r>
        <w:rPr>
          <w:highlight w:val="white"/>
        </w:rPr>
        <w:t>4</w:t>
      </w:r>
      <w:r w:rsidR="00F93BA7" w:rsidRPr="00F93BA7">
        <w:rPr>
          <w:highlight w:val="white"/>
        </w:rPr>
        <w:t xml:space="preserve">.4.2. Előfeldolgozás </w:t>
      </w:r>
      <w:bookmarkEnd w:id="360"/>
      <w:r w:rsidR="004B1327">
        <w:t>morfológiai műveletek alkalmazásával</w:t>
      </w:r>
      <w:bookmarkEnd w:id="361"/>
    </w:p>
    <w:p w14:paraId="12797C18" w14:textId="77777777" w:rsidR="00F93BA7" w:rsidRPr="00F93BA7" w:rsidRDefault="00F93BA7" w:rsidP="00C65D87">
      <w:r w:rsidRPr="00F93BA7">
        <w:rPr>
          <w:highlight w:val="white"/>
        </w:rPr>
        <w:t xml:space="preserve">Ahogy az esőcseppek fizikai jellemzőinél is kiemeltük, az OMSZ által biztosított kamerák végtelen fókuszra vannak állítva. Emiatt és az időjárási viszonyok miatt sajnos előfordulnak olyan esetek, amikor az esőcsepp csak egy elmosódott </w:t>
      </w:r>
      <w:r w:rsidR="0004471C">
        <w:rPr>
          <w:highlight w:val="white"/>
        </w:rPr>
        <w:t>folt</w:t>
      </w:r>
      <w:r w:rsidR="0004471C" w:rsidRPr="00F93BA7">
        <w:rPr>
          <w:highlight w:val="white"/>
        </w:rPr>
        <w:t xml:space="preserve"> </w:t>
      </w:r>
      <w:r w:rsidRPr="00F93BA7">
        <w:rPr>
          <w:highlight w:val="white"/>
        </w:rPr>
        <w:t xml:space="preserve">a képen, így a fent ismertetett előfeldolgozási algoritmus által előkészített képen nem kivehető az összes esőcsepp. Legjobb megoldás, ha egy hibrid algoritmust használunk, mely részben elvégzi a fent említett képen a </w:t>
      </w:r>
      <w:r w:rsidR="0004471C">
        <w:rPr>
          <w:highlight w:val="white"/>
        </w:rPr>
        <w:t>folt</w:t>
      </w:r>
      <w:r w:rsidRPr="00F93BA7">
        <w:rPr>
          <w:highlight w:val="white"/>
        </w:rPr>
        <w:t>-detektálást, ám felkészítjük a rendszerünk egy új algoritmus lefuttatására, amely az elmosódott, nehezen kivehető vízcseppekre van kihegyezve.</w:t>
      </w:r>
    </w:p>
    <w:p w14:paraId="599A545F" w14:textId="77777777" w:rsidR="00F93BA7" w:rsidRPr="00F93BA7" w:rsidRDefault="00F93BA7" w:rsidP="00C65D87">
      <w:r w:rsidRPr="00F93BA7">
        <w:t xml:space="preserve">A képen, a leírtak szerint valamilyen tömörítést kellene legelőször végrehajtani, majd szürkeárnyalatosítani, végül zajmentesítés szükséges. </w:t>
      </w:r>
      <w:proofErr w:type="gramStart"/>
      <w:r w:rsidRPr="00F93BA7">
        <w:t>Tapasztalataink szerint az adaptív simítás</w:t>
      </w:r>
      <w:proofErr w:type="gramEnd"/>
      <w:r w:rsidR="001E66D9">
        <w:t xml:space="preserve"> </w:t>
      </w:r>
      <w:r w:rsidR="004842F3">
        <w:fldChar w:fldCharType="begin" w:fldLock="1"/>
      </w:r>
      <w:r w:rsidR="00BA0FBB">
        <w:instrText>ADDIN CSL_CITATION { "citationItems" : [ { "id" : "ITEM-1", "itemData" : { "abstract" : "A novel adaptive smoothing approach is proposed for image smoothing and discontinuities preservation. The method is based on a locally piecewise constant modeling of the image with an adaptive choice of a window around each pixel. The adaptive smoothing technique associates with each pixel the weighted sum of data points within the window. We describe a statistical method for choosing the optimal window size, in a manner that varies at each pixel, with an adaptive choice of weights for every pair of pixels in the window. We further investigate how the I-divergence could be used to stop the algorithm. It is worth noting the proposed technique is data-driven and fully adaptive. Simulation results show that our algorithm yields promising smoothing results on a variety of real images.", "author" : [ { "dropping-particle" : "", "family" : "Kervrann", "given" : "Charles", "non-dropping-particle" : "", "parse-names" : false, "suffix" : "" } ], "container-title" : "Processing", "id" : "ITEM-1", "issued" : { "date-parts" : [ [ "2004" ] ] }, "page" : "132-144", "title" : "An Adaptive Window Approach for Image Smoothing and Structures Preserving", "type" : "article-journal" }, "uris" : [ "http://www.mendeley.com/documents/?uuid=d3371c2e-0a50-4d36-9730-c5d005968c16" ] } ], "mendeley" : { "previouslyFormattedCitation" : "[17]" }, "properties" : { "noteIndex" : 0 }, "schema" : "https://github.com/citation-style-language/schema/raw/master/csl-citation.json" }</w:instrText>
      </w:r>
      <w:r w:rsidR="004842F3">
        <w:fldChar w:fldCharType="separate"/>
      </w:r>
      <w:r w:rsidR="00BA0FBB" w:rsidRPr="00BA0FBB">
        <w:rPr>
          <w:noProof/>
        </w:rPr>
        <w:t>[17]</w:t>
      </w:r>
      <w:r w:rsidR="004842F3">
        <w:fldChar w:fldCharType="end"/>
      </w:r>
      <w:r w:rsidRPr="00F93BA7">
        <w:t xml:space="preserve"> itt is jó </w:t>
      </w:r>
      <w:r w:rsidR="0004471C">
        <w:t>kimenetet</w:t>
      </w:r>
      <w:r w:rsidR="0004471C" w:rsidRPr="00F93BA7">
        <w:t xml:space="preserve"> </w:t>
      </w:r>
      <w:r w:rsidRPr="00F93BA7">
        <w:t>eredményez.</w:t>
      </w:r>
    </w:p>
    <w:p w14:paraId="10A3AE6F" w14:textId="77777777" w:rsidR="00480705" w:rsidRDefault="00F93BA7" w:rsidP="001F51F8">
      <w:r w:rsidRPr="00F93BA7">
        <w:t xml:space="preserve">A folyamat itt válik el az előbb ismertetett algoritmustól, ugyanis ezúttal morfológiai műveletekkel szeretnénk kiemelni a foltokat. E módszer szerint először egy 20 pixel átmérőjű ablakkal kell erodálni az előállt simított képet. Ezzel elértük, hogy a sötét és világos területek </w:t>
      </w:r>
      <w:r w:rsidR="0004471C">
        <w:t>–</w:t>
      </w:r>
      <w:r w:rsidR="0004471C" w:rsidRPr="00F93BA7">
        <w:t xml:space="preserve"> </w:t>
      </w:r>
      <w:r w:rsidRPr="00F93BA7">
        <w:t xml:space="preserve">legtöbb esetben a horizont alatti és fölötti rész </w:t>
      </w:r>
      <w:r w:rsidR="0004471C">
        <w:t>–</w:t>
      </w:r>
      <w:r w:rsidR="0004471C" w:rsidRPr="00F93BA7">
        <w:t xml:space="preserve"> </w:t>
      </w:r>
      <w:r w:rsidRPr="00F93BA7">
        <w:t xml:space="preserve">elkülönülnek egymástól. Majd egy morfológiai szűréssel, ahol az erodált kép lesz a maszk, állítsuk helyre a simított képet. </w:t>
      </w:r>
      <w:proofErr w:type="gramStart"/>
      <w:r w:rsidRPr="00F93BA7">
        <w:t>Ismételjük meg ezt a folyamatot ám ezúttal az invertált szűrt képen</w:t>
      </w:r>
      <w:r w:rsidR="000212B5">
        <w:t xml:space="preserve"> (lásd </w:t>
      </w:r>
      <w:r w:rsidR="005F25E6">
        <w:t>21</w:t>
      </w:r>
      <w:r w:rsidR="000212B5">
        <w:t>. ábra)</w:t>
      </w:r>
      <w:proofErr w:type="gramEnd"/>
      <w:r w:rsidRPr="00F93BA7">
        <w:t xml:space="preserve"> </w:t>
      </w:r>
      <w:r w:rsidR="004842F3">
        <w:fldChar w:fldCharType="begin" w:fldLock="1"/>
      </w:r>
      <w:r w:rsidR="00BA0FBB">
        <w:instrText>ADDIN CSL_CITATION { "citationItems" : [ { "id" : "ITEM-1", "itemData" : { "author" : [ { "dropping-particle" : "", "family" : "Cord", "given" : "Aur\u00e9lien", "non-dropping-particle" : "", "parse-names" : false, "suffix" : "" }, { "dropping-particle" : "", "family" : "Nicolas", "given" : "Gimonet", "non-dropping-particle" : "", "parse-names" : false, "suffix" : "" } ], "container-title" : "IEEE Robotics &amp; Automation Magazine", "id" : "ITEM-1", "issue" : "1", "issued" : { "date-parts" : [ [ "2014" ] ] }, "page" : "49-56", "title" : "Detecting Unfocused Raindrops In-Vehicle Multipurpose Cameras", "type" : "article-journal", "volume" : "21" }, "uris" : [ "http://www.mendeley.com/documents/?uuid=7ef7de86-060b-497d-b420-d941d96e7cf2" ] } ], "mendeley" : { "previouslyFormattedCitation" : "[18]" }, "properties" : { "noteIndex" : 0 }, "schema" : "https://github.com/citation-style-language/schema/raw/master/csl-citation.json" }</w:instrText>
      </w:r>
      <w:r w:rsidR="004842F3">
        <w:fldChar w:fldCharType="separate"/>
      </w:r>
      <w:r w:rsidR="00BA0FBB" w:rsidRPr="00BA0FBB">
        <w:rPr>
          <w:noProof/>
        </w:rPr>
        <w:t>[18]</w:t>
      </w:r>
      <w:r w:rsidR="004842F3">
        <w:fldChar w:fldCharType="end"/>
      </w:r>
      <w:r w:rsidR="0004471C">
        <w:t>.</w:t>
      </w:r>
    </w:p>
    <w:p w14:paraId="72679DB4" w14:textId="77777777" w:rsidR="00F93BA7" w:rsidRPr="00F93BA7" w:rsidRDefault="003B7556" w:rsidP="00C65D87">
      <w:pPr>
        <w:pStyle w:val="Cmsor3"/>
      </w:pPr>
      <w:bookmarkStart w:id="362" w:name="h.ga36gfdvy0qj" w:colFirst="0" w:colLast="0"/>
      <w:bookmarkStart w:id="363" w:name="_Toc385287742"/>
      <w:bookmarkStart w:id="364" w:name="_Toc385409446"/>
      <w:bookmarkEnd w:id="362"/>
      <w:r>
        <w:rPr>
          <w:highlight w:val="white"/>
        </w:rPr>
        <w:t>4</w:t>
      </w:r>
      <w:r w:rsidR="00F93BA7" w:rsidRPr="00F93BA7">
        <w:rPr>
          <w:highlight w:val="white"/>
        </w:rPr>
        <w:t>.4.3. Esőcseppek felismerése hibrid szegmentáló algoritmussal</w:t>
      </w:r>
      <w:bookmarkEnd w:id="363"/>
      <w:bookmarkEnd w:id="364"/>
    </w:p>
    <w:p w14:paraId="0C1A0A3D" w14:textId="77777777" w:rsidR="001F51F8" w:rsidRDefault="00F93BA7" w:rsidP="001F51F8">
      <w:r w:rsidRPr="00F93BA7">
        <w:rPr>
          <w:highlight w:val="white"/>
        </w:rPr>
        <w:t>A folyamat következő lépcsőfoka a szegmentálás</w:t>
      </w:r>
      <w:r w:rsidR="0004471C">
        <w:rPr>
          <w:highlight w:val="white"/>
        </w:rPr>
        <w:t xml:space="preserve">, amelyhez rendelkezésre áll </w:t>
      </w:r>
      <w:r w:rsidRPr="00F93BA7">
        <w:rPr>
          <w:highlight w:val="white"/>
        </w:rPr>
        <w:t>két kép</w:t>
      </w:r>
      <w:r w:rsidR="0004471C">
        <w:rPr>
          <w:highlight w:val="white"/>
        </w:rPr>
        <w:t xml:space="preserve">. </w:t>
      </w:r>
      <w:r w:rsidRPr="00F93BA7">
        <w:rPr>
          <w:highlight w:val="white"/>
        </w:rPr>
        <w:t xml:space="preserve">Az első képen már csak annyi dolgunk van, hogy megkeressük a jól kiemelt </w:t>
      </w:r>
      <w:r w:rsidR="0004471C">
        <w:rPr>
          <w:highlight w:val="white"/>
        </w:rPr>
        <w:t>folto</w:t>
      </w:r>
      <w:r w:rsidR="0004471C" w:rsidRPr="00F93BA7">
        <w:rPr>
          <w:highlight w:val="white"/>
        </w:rPr>
        <w:t>kat</w:t>
      </w:r>
      <w:r w:rsidRPr="00F93BA7">
        <w:rPr>
          <w:highlight w:val="white"/>
        </w:rPr>
        <w:t>, szűrjük őket méretbeli szabályok alkalmazásával, majd rögzítsük a koordinátáit és méreteit a későbbi felhasználás céljából. A második képen viszont továb</w:t>
      </w:r>
      <w:r w:rsidR="004B1327">
        <w:rPr>
          <w:highlight w:val="white"/>
        </w:rPr>
        <w:t>bi műveletekre van még szükség.</w:t>
      </w:r>
      <w:r w:rsidR="001F51F8" w:rsidRPr="001F51F8">
        <w:t xml:space="preserve"> </w:t>
      </w:r>
    </w:p>
    <w:p w14:paraId="5E0785C6" w14:textId="77777777" w:rsidR="001F51F8" w:rsidRDefault="001F51F8" w:rsidP="001F51F8">
      <w:pPr>
        <w:keepNext/>
        <w:ind w:firstLine="0"/>
        <w:jc w:val="center"/>
      </w:pPr>
      <w:r>
        <w:rPr>
          <w:noProof/>
        </w:rPr>
        <w:drawing>
          <wp:inline distT="0" distB="0" distL="0" distR="0" wp14:anchorId="1AFB4B8A" wp14:editId="358DBFEE">
            <wp:extent cx="3657600" cy="1507852"/>
            <wp:effectExtent l="0" t="0" r="0" b="0"/>
            <wp:docPr id="19" name="Kép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9"/>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688052" cy="1520406"/>
                    </a:xfrm>
                    <a:prstGeom prst="rect">
                      <a:avLst/>
                    </a:prstGeom>
                    <a:noFill/>
                    <a:ln>
                      <a:noFill/>
                    </a:ln>
                  </pic:spPr>
                </pic:pic>
              </a:graphicData>
            </a:graphic>
          </wp:inline>
        </w:drawing>
      </w:r>
    </w:p>
    <w:p w14:paraId="61A3DEEF" w14:textId="77777777" w:rsidR="001F51F8" w:rsidRDefault="004842F3" w:rsidP="001F51F8">
      <w:pPr>
        <w:pStyle w:val="Kpalrs"/>
      </w:pPr>
      <w:r>
        <w:fldChar w:fldCharType="begin"/>
      </w:r>
      <w:r w:rsidR="001F51F8">
        <w:instrText xml:space="preserve"> SEQ ábra \* ARABIC </w:instrText>
      </w:r>
      <w:r>
        <w:fldChar w:fldCharType="separate"/>
      </w:r>
      <w:r w:rsidR="00F645D6">
        <w:rPr>
          <w:noProof/>
        </w:rPr>
        <w:t>21</w:t>
      </w:r>
      <w:r>
        <w:fldChar w:fldCharType="end"/>
      </w:r>
      <w:r w:rsidR="001F51F8">
        <w:t xml:space="preserve">. ábra - Morfológiai műveletekkel végzett esőcsepp detektálás </w:t>
      </w:r>
      <w:proofErr w:type="spellStart"/>
      <w:r w:rsidR="001F51F8">
        <w:t>előfeldolgozásának</w:t>
      </w:r>
      <w:proofErr w:type="spellEnd"/>
      <w:r w:rsidR="001F51F8">
        <w:t xml:space="preserve"> az eredménye.</w:t>
      </w:r>
      <w:r w:rsidR="0004471C">
        <w:t xml:space="preserve"> Balra az er</w:t>
      </w:r>
      <w:ins w:id="365" w:author="Bartha Márk" w:date="2014-11-11T18:50:00Z">
        <w:r w:rsidR="005E1E70">
          <w:t>e</w:t>
        </w:r>
      </w:ins>
      <w:r w:rsidR="0004471C">
        <w:t>deti kép, jobbra az eredmény.</w:t>
      </w:r>
    </w:p>
    <w:p w14:paraId="66AC6724" w14:textId="77777777" w:rsidR="00F93BA7" w:rsidRDefault="00F93BA7" w:rsidP="001F51F8">
      <w:pPr>
        <w:ind w:firstLine="0"/>
      </w:pPr>
    </w:p>
    <w:p w14:paraId="7EFDB4A1" w14:textId="77777777" w:rsidR="001F51F8" w:rsidRPr="00F93BA7" w:rsidRDefault="001F51F8" w:rsidP="001F51F8">
      <w:pPr>
        <w:ind w:firstLine="0"/>
      </w:pPr>
    </w:p>
    <w:p w14:paraId="66077B8C" w14:textId="77777777" w:rsidR="007C4B85" w:rsidRPr="00F93BA7" w:rsidRDefault="00F93BA7" w:rsidP="007C4B85">
      <w:r w:rsidRPr="00F93BA7">
        <w:rPr>
          <w:highlight w:val="white"/>
        </w:rPr>
        <w:lastRenderedPageBreak/>
        <w:t>Az első</w:t>
      </w:r>
      <w:r w:rsidR="007C4B85">
        <w:rPr>
          <w:highlight w:val="white"/>
        </w:rPr>
        <w:t xml:space="preserve"> és második</w:t>
      </w:r>
      <w:r w:rsidRPr="00F93BA7">
        <w:rPr>
          <w:highlight w:val="white"/>
        </w:rPr>
        <w:t xml:space="preserve"> képen</w:t>
      </w:r>
      <w:r w:rsidR="007C4B85">
        <w:rPr>
          <w:highlight w:val="white"/>
        </w:rPr>
        <w:t xml:space="preserve"> is </w:t>
      </w:r>
      <w:proofErr w:type="spellStart"/>
      <w:r w:rsidR="007C4B85">
        <w:rPr>
          <w:highlight w:val="white"/>
        </w:rPr>
        <w:t>blob-detektálást</w:t>
      </w:r>
      <w:proofErr w:type="spellEnd"/>
      <w:r w:rsidR="007C4B85">
        <w:rPr>
          <w:highlight w:val="white"/>
        </w:rPr>
        <w:t xml:space="preserve"> kell elvégeznünk.</w:t>
      </w:r>
      <w:r w:rsidRPr="00F93BA7">
        <w:rPr>
          <w:highlight w:val="white"/>
        </w:rPr>
        <w:t xml:space="preserve"> </w:t>
      </w:r>
      <w:r w:rsidR="007C4B85">
        <w:rPr>
          <w:highlight w:val="white"/>
        </w:rPr>
        <w:t>Ez</w:t>
      </w:r>
      <w:r w:rsidRPr="00F93BA7">
        <w:rPr>
          <w:highlight w:val="white"/>
        </w:rPr>
        <w:t xml:space="preserve"> rengeteg értékkel tér vissza, melyek között sajnos háttérzaj is található. Ezen kívül észrevehető, hogy az esőcseppek több részletben is megtalálhatóak</w:t>
      </w:r>
      <w:r w:rsidR="0004471C">
        <w:rPr>
          <w:highlight w:val="white"/>
        </w:rPr>
        <w:t>, amin</w:t>
      </w:r>
      <w:r w:rsidRPr="00F93BA7">
        <w:rPr>
          <w:highlight w:val="white"/>
        </w:rPr>
        <w:t>ek oka az esőcseppek tulajdonságaiból adódik. Ha a háttérben erőteljes kontraszt van a horizont fölött és alatt, akkor a cseppben megfigyelhető fordított virtuális kép is hasonló jellemzőkkel bír majd</w:t>
      </w:r>
      <w:r w:rsidR="0004471C">
        <w:rPr>
          <w:highlight w:val="white"/>
        </w:rPr>
        <w:t>. E</w:t>
      </w:r>
      <w:r w:rsidRPr="00F93BA7">
        <w:rPr>
          <w:highlight w:val="white"/>
        </w:rPr>
        <w:t>nnek megfelelően előfordulhatnak olyan pixelek a szélein, ahol az intenzitás értékek majdnem vagy teljesen megegyeznek a háttér szomszédos pixeleinek intenzitásértékeivel, így ott az éldetektáló algoritmus nem eredményez szignifikáns eltérést.</w:t>
      </w:r>
    </w:p>
    <w:p w14:paraId="481B9BD3" w14:textId="77777777" w:rsidR="00A97362" w:rsidRPr="00F93BA7" w:rsidRDefault="00F93BA7" w:rsidP="00A97362">
      <w:r w:rsidRPr="00F93BA7">
        <w:rPr>
          <w:highlight w:val="white"/>
        </w:rPr>
        <w:t>Szükséges szűrést végrehajtani a detektált területeken, először méretbeli szabályok alkalmazásával. Ezek a különböző foltok méretére értendőek, melyet az egyszerűség kedvéért egy köré húzott téglalappal is jellemezhetünk. Mivel egy-egy esőcsepp a fentebb leírt okok miatt több foltként is detektálásra került, így első dolgunk valamilyen algoritmussal ezeket összeilleszteni.</w:t>
      </w:r>
    </w:p>
    <w:p w14:paraId="6635D20E" w14:textId="77777777" w:rsidR="00F93BA7" w:rsidRPr="00F93BA7" w:rsidRDefault="00F93BA7" w:rsidP="00C65D87">
      <w:r w:rsidRPr="00F93BA7">
        <w:rPr>
          <w:highlight w:val="white"/>
        </w:rPr>
        <w:t>Tapasztalataink szerint, ha bármely két téglalapot legalább 40%-ban fed egy másik téglalap, akkor ezek a későbbiekben már egy objektumnak tekinthetők, további számítások során pedig azzal a legkisebb téglalappal dolgozunk, amelybe belefér a másik kettő (</w:t>
      </w:r>
      <w:r w:rsidR="005F25E6">
        <w:rPr>
          <w:highlight w:val="white"/>
        </w:rPr>
        <w:t xml:space="preserve">lásd 22. </w:t>
      </w:r>
      <w:r w:rsidRPr="00F93BA7">
        <w:rPr>
          <w:highlight w:val="white"/>
        </w:rPr>
        <w:t>ábra). A további pontosítás érdekében a szűrés előtt hasznosnak találtuk minden egyes téglalap méretét 150%-kal megnövelni úgy, hogy középpontjuk ugyanazon a koordinátán maradjon, így az intenzitásokból fakadó problémák kiküszöbölhetőek.</w:t>
      </w:r>
    </w:p>
    <w:p w14:paraId="39C84C36" w14:textId="77777777" w:rsidR="00F93BA7" w:rsidRPr="00F93BA7" w:rsidRDefault="00F93BA7" w:rsidP="00AA5BBA">
      <w:pPr>
        <w:rPr>
          <w:color w:val="000000"/>
          <w:szCs w:val="22"/>
        </w:rPr>
      </w:pPr>
      <w:r w:rsidRPr="00F93BA7">
        <w:rPr>
          <w:highlight w:val="white"/>
        </w:rPr>
        <w:t xml:space="preserve">Végezetül </w:t>
      </w:r>
      <w:r w:rsidR="007C4B85">
        <w:rPr>
          <w:highlight w:val="white"/>
        </w:rPr>
        <w:t>szükség lesz a két kép eredményeinek összevetésére</w:t>
      </w:r>
      <w:r w:rsidRPr="00F93BA7">
        <w:rPr>
          <w:highlight w:val="white"/>
        </w:rPr>
        <w:t xml:space="preserve">. </w:t>
      </w:r>
      <w:r w:rsidR="007C4B85">
        <w:t xml:space="preserve">A megtalált elemek unióját véve, majd a fentebb leírt méretbeli szabályok alkalmazásával szűrt objektumok lesznek az új hibrid algoritmusunk detektálásának eredménye. Így elértük azt, hogy ha egy csepp az </w:t>
      </w:r>
      <w:proofErr w:type="spellStart"/>
      <w:r w:rsidR="007C4B85">
        <w:t>éldetektálós</w:t>
      </w:r>
      <w:proofErr w:type="spellEnd"/>
      <w:r w:rsidR="007C4B85">
        <w:t xml:space="preserve"> módszerrel csak félig lett kiemelve, vagy épp két esőcseppként lett számba véve, akkor végül mind koordináták alapján, mint pedig a darabszámok alapján is egy pontosabb végeredmény születi</w:t>
      </w:r>
      <w:r w:rsidR="00AA5BBA">
        <w:t>k.</w:t>
      </w:r>
    </w:p>
    <w:p w14:paraId="54208763" w14:textId="77777777" w:rsidR="00F93BA7" w:rsidRPr="00F93BA7" w:rsidRDefault="003B7556" w:rsidP="00C65D87">
      <w:pPr>
        <w:pStyle w:val="Cmsor2"/>
      </w:pPr>
      <w:bookmarkStart w:id="366" w:name="h.nfx6xlazlqp" w:colFirst="0" w:colLast="0"/>
      <w:bookmarkStart w:id="367" w:name="_Toc385287743"/>
      <w:bookmarkStart w:id="368" w:name="_Toc385409447"/>
      <w:bookmarkEnd w:id="366"/>
      <w:r>
        <w:rPr>
          <w:highlight w:val="white"/>
        </w:rPr>
        <w:t>4</w:t>
      </w:r>
      <w:r w:rsidR="00F93BA7" w:rsidRPr="00F93BA7">
        <w:rPr>
          <w:highlight w:val="white"/>
        </w:rPr>
        <w:t>.5. Kezdeti és befejeződési időpont becslése</w:t>
      </w:r>
      <w:bookmarkEnd w:id="367"/>
      <w:bookmarkEnd w:id="368"/>
    </w:p>
    <w:p w14:paraId="7EF6BDA6" w14:textId="77777777" w:rsidR="00AA5BBA" w:rsidRDefault="00AA5BBA" w:rsidP="007C4B85">
      <w:pPr>
        <w:rPr>
          <w:highlight w:val="white"/>
        </w:rPr>
      </w:pPr>
      <w:r>
        <w:rPr>
          <w:highlight w:val="white"/>
        </w:rPr>
        <w:t>Az eredeti célunk nem az esőcseppek pontos számának a megállapítása, hanem a kezdeti és befejeződési időpont megbecslése. Ehhez azonban két egymást követő képet kell összehasonlítani. Minél közelebb készültek egymáshoz képest időben, annál pontosabb becslést tudunk adni. Az eldöntés alapja pedig a két képen vett esőcsepp detektálások eredményeinek összevetése.</w:t>
      </w:r>
    </w:p>
    <w:p w14:paraId="5AD67D98" w14:textId="77777777" w:rsidR="005F25E6" w:rsidRDefault="005F25E6" w:rsidP="005F25E6">
      <w:pPr>
        <w:keepNext/>
        <w:ind w:firstLine="0"/>
        <w:jc w:val="center"/>
      </w:pPr>
      <w:r>
        <w:rPr>
          <w:noProof/>
        </w:rPr>
        <w:drawing>
          <wp:inline distT="0" distB="0" distL="0" distR="0" wp14:anchorId="1A08DC4A" wp14:editId="60F7B9A7">
            <wp:extent cx="1013548" cy="487722"/>
            <wp:effectExtent l="0" t="0" r="0" b="7620"/>
            <wp:docPr id="24" name="Kép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stretch>
                      <a:fillRect/>
                    </a:stretch>
                  </pic:blipFill>
                  <pic:spPr>
                    <a:xfrm>
                      <a:off x="0" y="0"/>
                      <a:ext cx="1013548" cy="487722"/>
                    </a:xfrm>
                    <a:prstGeom prst="rect">
                      <a:avLst/>
                    </a:prstGeom>
                  </pic:spPr>
                </pic:pic>
              </a:graphicData>
            </a:graphic>
          </wp:inline>
        </w:drawing>
      </w:r>
    </w:p>
    <w:p w14:paraId="719D0675" w14:textId="77777777" w:rsidR="005F25E6" w:rsidRDefault="004842F3" w:rsidP="005F25E6">
      <w:pPr>
        <w:pStyle w:val="Kpalrs"/>
        <w:rPr>
          <w:rFonts w:eastAsiaTheme="minorHAnsi"/>
          <w:lang w:eastAsia="en-US"/>
        </w:rPr>
      </w:pPr>
      <w:r>
        <w:rPr>
          <w:highlight w:val="white"/>
        </w:rPr>
        <w:fldChar w:fldCharType="begin"/>
      </w:r>
      <w:r w:rsidR="005F25E6">
        <w:rPr>
          <w:highlight w:val="white"/>
        </w:rPr>
        <w:instrText xml:space="preserve"> SEQ ábra \* ARABIC </w:instrText>
      </w:r>
      <w:r>
        <w:rPr>
          <w:highlight w:val="white"/>
        </w:rPr>
        <w:fldChar w:fldCharType="separate"/>
      </w:r>
      <w:r w:rsidR="00F645D6">
        <w:rPr>
          <w:noProof/>
          <w:highlight w:val="white"/>
        </w:rPr>
        <w:t>22</w:t>
      </w:r>
      <w:r>
        <w:rPr>
          <w:highlight w:val="white"/>
        </w:rPr>
        <w:fldChar w:fldCharType="end"/>
      </w:r>
      <w:r w:rsidR="005F25E6">
        <w:t xml:space="preserve">. ábra - </w:t>
      </w:r>
      <w:r w:rsidR="005F25E6">
        <w:rPr>
          <w:rFonts w:eastAsiaTheme="minorHAnsi"/>
          <w:lang w:eastAsia="en-US"/>
        </w:rPr>
        <w:t xml:space="preserve">A szegmentálás </w:t>
      </w:r>
      <w:proofErr w:type="gramStart"/>
      <w:r w:rsidR="005F25E6">
        <w:rPr>
          <w:rFonts w:eastAsiaTheme="minorHAnsi"/>
          <w:lang w:eastAsia="en-US"/>
        </w:rPr>
        <w:t>során</w:t>
      </w:r>
      <w:proofErr w:type="gramEnd"/>
      <w:r w:rsidR="005F25E6">
        <w:rPr>
          <w:rFonts w:eastAsiaTheme="minorHAnsi"/>
          <w:lang w:eastAsia="en-US"/>
        </w:rPr>
        <w:t xml:space="preserve"> egy esőcseppen akár több folt is detektálásra kerül (balra), ám méretbeli szabályok alkalmazásával ezek hatékonyan egyesíthetők, így pontosítva a cseppek számának a megbecslését (jobbra).</w:t>
      </w:r>
    </w:p>
    <w:p w14:paraId="300DB954" w14:textId="77777777" w:rsidR="005F25E6" w:rsidRPr="005F25E6" w:rsidRDefault="005F25E6" w:rsidP="005F25E6">
      <w:pPr>
        <w:rPr>
          <w:highlight w:val="white"/>
          <w:lang w:eastAsia="en-US"/>
        </w:rPr>
      </w:pPr>
    </w:p>
    <w:p w14:paraId="198BAB0D" w14:textId="77777777" w:rsidR="007C4B85" w:rsidRPr="00F93BA7" w:rsidRDefault="00AA5BBA" w:rsidP="007C4B85">
      <w:r>
        <w:rPr>
          <w:highlight w:val="white"/>
        </w:rPr>
        <w:lastRenderedPageBreak/>
        <w:t xml:space="preserve">Először meg kell keresnünk azokat a cseppeket, amelyek ezúttal nem egyforma koordinátán vannak. </w:t>
      </w:r>
      <w:r w:rsidR="00972FBD">
        <w:rPr>
          <w:highlight w:val="white"/>
        </w:rPr>
        <w:t>Kiszűrjük</w:t>
      </w:r>
      <w:r w:rsidR="00972FBD" w:rsidRPr="00F93BA7">
        <w:rPr>
          <w:highlight w:val="white"/>
        </w:rPr>
        <w:t xml:space="preserve"> </w:t>
      </w:r>
      <w:r w:rsidR="007C4B85" w:rsidRPr="00F93BA7">
        <w:rPr>
          <w:highlight w:val="white"/>
        </w:rPr>
        <w:t>azokat a téglalapokat, amelyek legalább 80%-ban lefedik bármely az előző képen detektál</w:t>
      </w:r>
      <w:r>
        <w:rPr>
          <w:highlight w:val="white"/>
        </w:rPr>
        <w:t>t</w:t>
      </w:r>
      <w:r w:rsidR="007C4B85" w:rsidRPr="00F93BA7">
        <w:rPr>
          <w:highlight w:val="white"/>
        </w:rPr>
        <w:t xml:space="preserve"> területet. A megmaradó esőcseppeket pedig tekinthetjük új, azaz az előző időpillanat óta létrejött cseppnek. Ennek előnye az is, hogy ezzel kizártuk annak a lehetőségét, hogy egy piszok, vagy egyéb hibásan felismert háttérből származó objektum esőcseppként legyen felismerve, ugyanis ezek nagy valószínűséggel már az előző képek során is ott voltak és detektálásra kerültek.</w:t>
      </w:r>
    </w:p>
    <w:p w14:paraId="1E2DDBE7" w14:textId="77777777" w:rsidR="00F93BA7" w:rsidRDefault="00F93BA7" w:rsidP="00C65D87">
      <w:r w:rsidRPr="00F93BA7">
        <w:rPr>
          <w:highlight w:val="white"/>
        </w:rPr>
        <w:t>Számunkra elegendő információt ad az, ha tudjuk, hogy az előző képhez képest arányaiban több, vagy kevesebb csepp van. Ha azt tapasztaljuk, hogy több csepp van, mint az időben korábbi képen, akkor feltételezhetjük, hogy azóta esett eső. Ha a cseppek száma jóval kevesebb, mint az első vagy a másodikon detektált összes esőcsepp, akkor feltételezhető, hogy már száradás van folyamatban, így a két kép között bizonyára abbamaradt az esőzés.</w:t>
      </w:r>
    </w:p>
    <w:p w14:paraId="605A0003" w14:textId="77777777" w:rsidR="003C1DF3" w:rsidRDefault="003C1DF3" w:rsidP="003C1DF3">
      <w:pPr>
        <w:pStyle w:val="Cmsor1"/>
      </w:pPr>
      <w:bookmarkStart w:id="369" w:name="_Toc385409448"/>
      <w:r>
        <w:t>4.6. Elért eredmények</w:t>
      </w:r>
      <w:bookmarkEnd w:id="369"/>
    </w:p>
    <w:p w14:paraId="77BF5DC9" w14:textId="77777777" w:rsidR="003C1DF3" w:rsidRDefault="003C1DF3" w:rsidP="003C1DF3">
      <w:commentRangeStart w:id="370"/>
      <w:r>
        <w:t>Az OMSZ számunkra biztosított képgyűjteményben 4 olyan képsorozat található, amelyeken van értelme esődetektálást tesztelni</w:t>
      </w:r>
      <w:r w:rsidR="006B6C31">
        <w:t xml:space="preserve"> (lásd 23. ábra)</w:t>
      </w:r>
      <w:r>
        <w:t xml:space="preserve">. Egy-egy sorozat a reggeli óráktól kezdve sötétedésig negyedóránként </w:t>
      </w:r>
      <w:r w:rsidR="00972FBD">
        <w:t xml:space="preserve">készített felvételeket </w:t>
      </w:r>
      <w:r>
        <w:t>tartalmaz. Ezekből egyiken a kamera fölfelé nézett. Az elért eredmények azonban megoszlanak.</w:t>
      </w:r>
    </w:p>
    <w:p w14:paraId="037DDB0A" w14:textId="77777777" w:rsidR="003C1DF3" w:rsidRDefault="003C1DF3" w:rsidP="003C1DF3">
      <w:r>
        <w:t xml:space="preserve">A legnagyobb sikert a Kékestetőn elhelyezett horizontot figyelő kamera képein értük el. Háttér szegényes, nagy kontraszt van az égbolt és a föld között, így a megjelenő esőcseppek nagy részét szegmentálni tudtuk, így meg tudtuk becsülni az időpontokat 15 perces hibahatárral. A siófoki </w:t>
      </w:r>
      <w:r w:rsidR="00C303A3">
        <w:t xml:space="preserve">és a </w:t>
      </w:r>
      <w:proofErr w:type="spellStart"/>
      <w:r w:rsidR="00C303A3">
        <w:t>kab-hegyi</w:t>
      </w:r>
      <w:proofErr w:type="spellEnd"/>
      <w:r w:rsidR="00C303A3">
        <w:t xml:space="preserve"> sorozaton a detektált esőcseppek száma miatt – mely adódik az alapból kevés becsapódó és nehezen szegmentálható cseppekből – általában késve jelezte a rendszer, hogy elállt az eső. Végül a fölfelé néző kamera esetében a cseppeket könnyedén felismertük, ám a ritkán készített képek miatt, a cseppek helyzete mindig változott. Emiatt bár a kezdeti időpont általában pontos volt, a befejeződést szintén késve jegyezte fel a rendszer.</w:t>
      </w:r>
      <w:commentRangeEnd w:id="370"/>
      <w:r w:rsidR="00972FBD">
        <w:rPr>
          <w:rStyle w:val="Jegyzethivatkozs"/>
        </w:rPr>
        <w:commentReference w:id="370"/>
      </w:r>
    </w:p>
    <w:p w14:paraId="0E48BB38" w14:textId="77777777" w:rsidR="00C303A3" w:rsidRDefault="00C303A3" w:rsidP="00C303A3">
      <w:pPr>
        <w:keepNext/>
        <w:ind w:firstLine="0"/>
        <w:jc w:val="center"/>
      </w:pPr>
      <w:r>
        <w:rPr>
          <w:noProof/>
        </w:rPr>
        <w:drawing>
          <wp:inline distT="0" distB="0" distL="0" distR="0" wp14:anchorId="1A9A3368" wp14:editId="28B2DA4D">
            <wp:extent cx="3409950" cy="2284667"/>
            <wp:effectExtent l="0" t="0" r="0" b="0"/>
            <wp:docPr id="6"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442639" cy="2306568"/>
                    </a:xfrm>
                    <a:prstGeom prst="rect">
                      <a:avLst/>
                    </a:prstGeom>
                    <a:noFill/>
                    <a:ln>
                      <a:noFill/>
                    </a:ln>
                  </pic:spPr>
                </pic:pic>
              </a:graphicData>
            </a:graphic>
          </wp:inline>
        </w:drawing>
      </w:r>
    </w:p>
    <w:p w14:paraId="174309BF" w14:textId="77777777" w:rsidR="00F93BA7" w:rsidRDefault="00D92F60" w:rsidP="006B6C31">
      <w:pPr>
        <w:pStyle w:val="Kpalrs"/>
        <w:rPr>
          <w:color w:val="000000"/>
          <w:szCs w:val="22"/>
        </w:rPr>
      </w:pPr>
      <w:fldSimple w:instr=" SEQ ábra \* ARABIC ">
        <w:r w:rsidR="00F645D6">
          <w:rPr>
            <w:noProof/>
          </w:rPr>
          <w:t>23</w:t>
        </w:r>
      </w:fldSimple>
      <w:r w:rsidR="00C303A3">
        <w:t xml:space="preserve">. ábra – Algoritmusunk tesztelése különböző helyszíneken. </w:t>
      </w:r>
      <w:r w:rsidR="006B6C31">
        <w:t>Sorrendben balról jobbra, fentről lefelé: Kékestető, Siófok, Kab-hegy, ismeretlen helyszínen fölfelé néző kamera.</w:t>
      </w:r>
      <w:bookmarkStart w:id="371" w:name="h.un879yelueqm" w:colFirst="0" w:colLast="0"/>
      <w:bookmarkEnd w:id="371"/>
      <w:r w:rsidR="00F93BA7">
        <w:rPr>
          <w:color w:val="000000"/>
          <w:szCs w:val="22"/>
        </w:rPr>
        <w:br w:type="page"/>
      </w:r>
    </w:p>
    <w:p w14:paraId="01D992EC" w14:textId="77777777" w:rsidR="00F2142D" w:rsidRDefault="003B7556" w:rsidP="00DB05F9">
      <w:pPr>
        <w:pStyle w:val="Cmsor1"/>
        <w:rPr>
          <w:color w:val="000000" w:themeColor="text1"/>
        </w:rPr>
      </w:pPr>
      <w:bookmarkStart w:id="372" w:name="_Toc385287745"/>
      <w:bookmarkStart w:id="373" w:name="_Toc385409449"/>
      <w:r>
        <w:rPr>
          <w:color w:val="000000" w:themeColor="text1"/>
        </w:rPr>
        <w:lastRenderedPageBreak/>
        <w:t>5</w:t>
      </w:r>
      <w:r w:rsidR="00F2142D" w:rsidRPr="00E05D93">
        <w:rPr>
          <w:color w:val="000000" w:themeColor="text1"/>
        </w:rPr>
        <w:t xml:space="preserve">. </w:t>
      </w:r>
      <w:bookmarkEnd w:id="329"/>
      <w:r w:rsidR="00E57EF8">
        <w:rPr>
          <w:color w:val="000000" w:themeColor="text1"/>
        </w:rPr>
        <w:t>Összegzés</w:t>
      </w:r>
      <w:bookmarkEnd w:id="372"/>
      <w:bookmarkEnd w:id="373"/>
    </w:p>
    <w:p w14:paraId="12E6137F" w14:textId="77777777" w:rsidR="003B342E" w:rsidRPr="00C65D87" w:rsidRDefault="003B7556" w:rsidP="00C65D87">
      <w:pPr>
        <w:pStyle w:val="Cmsor2"/>
        <w:rPr>
          <w:rStyle w:val="Kiemels2"/>
          <w:b/>
          <w:bCs w:val="0"/>
        </w:rPr>
      </w:pPr>
      <w:bookmarkStart w:id="374" w:name="_Toc385287746"/>
      <w:bookmarkStart w:id="375" w:name="_Toc385409450"/>
      <w:r>
        <w:rPr>
          <w:rStyle w:val="Kiemels2"/>
          <w:b/>
          <w:bCs w:val="0"/>
        </w:rPr>
        <w:t>5</w:t>
      </w:r>
      <w:r w:rsidR="00C92126" w:rsidRPr="00C65D87">
        <w:rPr>
          <w:rStyle w:val="Kiemels2"/>
          <w:b/>
          <w:bCs w:val="0"/>
        </w:rPr>
        <w:t>.1. Elért eredmények</w:t>
      </w:r>
      <w:bookmarkEnd w:id="374"/>
      <w:bookmarkEnd w:id="375"/>
    </w:p>
    <w:p w14:paraId="1F86A59D" w14:textId="77777777" w:rsidR="00AA5BBA" w:rsidRDefault="003B342E" w:rsidP="00AA5BBA">
      <w:commentRangeStart w:id="376"/>
      <w:r>
        <w:t xml:space="preserve">A programunkban megvalósított modulok külön-külön is hasznosak, azonban együttes alkalmazásukkal majdnem teljes jelentést készíthetünk egy adott terület időjárására vonatkozóan. Az Országos Meteorológiai Szolgálat rendkívül hasznosnak találta az alkalmazást, és amennyiben megfelelő pontosságot tudunk elérni, örömmel alkalmaznák is az észlelők segítése érdekében. </w:t>
      </w:r>
    </w:p>
    <w:p w14:paraId="0B8C448A" w14:textId="77777777" w:rsidR="003B342E" w:rsidRPr="003B342E" w:rsidRDefault="003B342E" w:rsidP="00C65D87">
      <w:r>
        <w:t xml:space="preserve">Felhők típusának meghatározása, és borultság vizsgálata esetén a program </w:t>
      </w:r>
      <w:r w:rsidR="00EE16AD">
        <w:t>87.06%-</w:t>
      </w:r>
      <w:r>
        <w:t xml:space="preserve">os pontossággal detektált </w:t>
      </w:r>
      <w:r w:rsidR="00CC6021">
        <w:t>491</w:t>
      </w:r>
      <w:r w:rsidR="002752FB">
        <w:t xml:space="preserve"> </w:t>
      </w:r>
      <w:r>
        <w:t>képet vizsgálva. Eső detektálásnál az algoritmus nem csak megtalálja az esőcseppeket, de a hozzájuk hasonló statikus foltok (pl. karcolás, kosz) kiszűrésére is</w:t>
      </w:r>
      <w:r w:rsidR="00C05D72">
        <w:t xml:space="preserve"> képes</w:t>
      </w:r>
      <w:r>
        <w:t xml:space="preserve">. Felhők mozgásirányát vizsgálva az algoritmus a legtöbb esetben képes </w:t>
      </w:r>
      <w:r w:rsidR="00C05D72">
        <w:t xml:space="preserve">helyes </w:t>
      </w:r>
      <w:r>
        <w:t>eredményt adni.</w:t>
      </w:r>
      <w:r w:rsidR="001B222B">
        <w:t xml:space="preserve"> Ezen kívül </w:t>
      </w:r>
      <w:r w:rsidR="00A4655F">
        <w:t>a program</w:t>
      </w:r>
      <w:r w:rsidR="00E64225">
        <w:t xml:space="preserve"> meg tudja állapítani</w:t>
      </w:r>
      <w:r w:rsidR="001B222B">
        <w:t>, hogy a fényviszonyok lehetővé teszik-e a tesztelést, valamint felfelé néző kamerán lévő esőcseppek detektálására, és csap</w:t>
      </w:r>
      <w:r w:rsidR="00A830EC">
        <w:t>adék melletti felhő felismerésre</w:t>
      </w:r>
      <w:r w:rsidR="001B222B">
        <w:t xml:space="preserve"> is sor került.</w:t>
      </w:r>
      <w:r>
        <w:t xml:space="preserve"> Mivel a program nem azért készült, hogy az észlelők helyett dolgozzon, hanem hogy munkájuk segítse és pontosítsa a becsléseiket, így a célnak </w:t>
      </w:r>
      <w:r w:rsidR="00E03939">
        <w:t>sikerült eleget tennünk.</w:t>
      </w:r>
      <w:commentRangeEnd w:id="376"/>
      <w:r w:rsidR="00972FBD">
        <w:rPr>
          <w:rStyle w:val="Jegyzethivatkozs"/>
        </w:rPr>
        <w:commentReference w:id="376"/>
      </w:r>
    </w:p>
    <w:p w14:paraId="1F2E2712" w14:textId="77777777" w:rsidR="00F2142D" w:rsidRPr="00C65D87" w:rsidRDefault="003B7556" w:rsidP="00C65D87">
      <w:pPr>
        <w:pStyle w:val="Cmsor2"/>
      </w:pPr>
      <w:bookmarkStart w:id="377" w:name="_Toc385287747"/>
      <w:bookmarkStart w:id="378" w:name="_Toc385409451"/>
      <w:r>
        <w:rPr>
          <w:rStyle w:val="Kiemels2"/>
          <w:b/>
          <w:bCs w:val="0"/>
        </w:rPr>
        <w:t>5</w:t>
      </w:r>
      <w:r w:rsidR="00C92126" w:rsidRPr="00C65D87">
        <w:rPr>
          <w:rStyle w:val="Kiemels2"/>
          <w:b/>
          <w:bCs w:val="0"/>
        </w:rPr>
        <w:t xml:space="preserve">.2. </w:t>
      </w:r>
      <w:commentRangeStart w:id="379"/>
      <w:r w:rsidR="00C92126" w:rsidRPr="00C65D87">
        <w:rPr>
          <w:rStyle w:val="Kiemels2"/>
          <w:b/>
          <w:bCs w:val="0"/>
        </w:rPr>
        <w:t>Továbbfejlesztési lehetőségek</w:t>
      </w:r>
      <w:bookmarkEnd w:id="377"/>
      <w:bookmarkEnd w:id="378"/>
      <w:commentRangeEnd w:id="379"/>
      <w:r w:rsidR="00972FBD">
        <w:rPr>
          <w:rStyle w:val="Jegyzethivatkozs"/>
          <w:rFonts w:eastAsia="Times New Roman" w:cs="Times New Roman"/>
          <w:b w:val="0"/>
        </w:rPr>
        <w:commentReference w:id="379"/>
      </w:r>
    </w:p>
    <w:p w14:paraId="489D9536" w14:textId="77777777" w:rsidR="00F2142D" w:rsidRPr="00E57EF8" w:rsidRDefault="003E552C" w:rsidP="00C65D87">
      <w:r w:rsidRPr="00E05D93">
        <w:t>Mivel bizonyos kényszerfeltételek adottak voltak, így célunk az volt, hogy a képfeldolgozó algoritmusainkat optimalizáljuk arra, hogy akár több perc is eltelhet két fénykép elkészülése között. Két kép közötti összehasonlítás eredménye akkor a legpontosabb – főként a magassági szélirány és az esőzés detektálása esetében –, ha másodperceken belül több fotó is készülne a környezetről. Erre azonban egy mozgókép felvételére alkalmas eszközt kellene használni.</w:t>
      </w:r>
    </w:p>
    <w:p w14:paraId="607210E2" w14:textId="77777777" w:rsidR="0012676E" w:rsidRPr="00E05D93" w:rsidRDefault="0012676E" w:rsidP="00C65D87">
      <w:commentRangeStart w:id="380"/>
      <w:r w:rsidRPr="00E05D93">
        <w:t>Magyarországon a rendszer egyedülállónak számít, melyet az Országos Meteorológiai Szolgálat is megerősített. Mivel az észlelők munkáját nagyban elősegítjük ezzel az automatizált rendszerrel, így mindenképpen egy hasznos projektkísérletről van szó. Amellett, hogy részben helyettesíti a munkát, sok esetben akár pontosabb értékekkel is szolgálhatunk, főként a borultság vizsgálatának az esetében, ugyanis ez esetben teljes mértékig az észlelő szemére van bízva az érték meghatározása.</w:t>
      </w:r>
      <w:commentRangeEnd w:id="380"/>
      <w:r w:rsidR="00972FBD">
        <w:rPr>
          <w:rStyle w:val="Jegyzethivatkozs"/>
        </w:rPr>
        <w:commentReference w:id="380"/>
      </w:r>
    </w:p>
    <w:p w14:paraId="12FE86E5" w14:textId="77777777" w:rsidR="0012676E" w:rsidRPr="00E05D93" w:rsidRDefault="0012676E" w:rsidP="00C65D87">
      <w:r w:rsidRPr="00E05D93">
        <w:t xml:space="preserve">Második fontos szempont esetünkben az, hogy egy olcsó fényképezőgép is képes hasznos </w:t>
      </w:r>
      <w:r w:rsidR="00B0205D" w:rsidRPr="00E05D93">
        <w:t>nyújt számunkra, tehát nincs szükség költséges eszközökre, például műholdas rendszerekre. Ez a megoldás a világ bármely területén költséghatékonynak számít, így más szervezetek, cégek is fel tudják használni ezt a technológiát.</w:t>
      </w:r>
    </w:p>
    <w:p w14:paraId="4989BC08" w14:textId="77777777" w:rsidR="00F017F3" w:rsidRPr="00E05D93" w:rsidRDefault="00AA5240" w:rsidP="003C55BD">
      <w:pPr>
        <w:spacing w:after="160" w:line="259" w:lineRule="auto"/>
      </w:pPr>
      <w:r w:rsidRPr="00E05D93">
        <w:br w:type="page"/>
      </w:r>
    </w:p>
    <w:p w14:paraId="43FF6BA1" w14:textId="77777777" w:rsidR="003B7556" w:rsidRDefault="003B7556" w:rsidP="003B7556">
      <w:pPr>
        <w:pStyle w:val="Cmsor1"/>
        <w:divId w:val="1087536698"/>
      </w:pPr>
      <w:bookmarkStart w:id="382" w:name="_Toc385409452"/>
      <w:commentRangeStart w:id="383"/>
      <w:r>
        <w:lastRenderedPageBreak/>
        <w:t>Irodalomjegyzék</w:t>
      </w:r>
      <w:bookmarkEnd w:id="382"/>
      <w:commentRangeEnd w:id="383"/>
      <w:r w:rsidR="001D7704">
        <w:rPr>
          <w:rStyle w:val="Jegyzethivatkozs"/>
          <w:b w:val="0"/>
          <w:bCs w:val="0"/>
          <w:kern w:val="0"/>
        </w:rPr>
        <w:commentReference w:id="383"/>
      </w:r>
    </w:p>
    <w:p w14:paraId="38D0C878" w14:textId="77777777" w:rsidR="00BA0FBB" w:rsidRPr="00BA0FBB" w:rsidRDefault="004842F3">
      <w:pPr>
        <w:pStyle w:val="NormlWeb"/>
        <w:ind w:left="640" w:hanging="640"/>
        <w:divId w:val="1087536698"/>
        <w:rPr>
          <w:noProof/>
        </w:rPr>
      </w:pPr>
      <w:r>
        <w:fldChar w:fldCharType="begin" w:fldLock="1"/>
      </w:r>
      <w:r w:rsidR="003B7ECE">
        <w:instrText xml:space="preserve">ADDIN Mendeley Bibliography CSL_BIBLIOGRAPHY </w:instrText>
      </w:r>
      <w:r>
        <w:fldChar w:fldCharType="separate"/>
      </w:r>
      <w:r w:rsidR="00BA0FBB" w:rsidRPr="00BA0FBB">
        <w:rPr>
          <w:noProof/>
        </w:rPr>
        <w:t>[1]</w:t>
      </w:r>
      <w:r w:rsidR="00BA0FBB" w:rsidRPr="00BA0FBB">
        <w:rPr>
          <w:noProof/>
        </w:rPr>
        <w:tab/>
      </w:r>
      <w:r w:rsidR="00BA0FBB" w:rsidRPr="00BA0FBB">
        <w:rPr>
          <w:i/>
          <w:iCs/>
          <w:noProof/>
        </w:rPr>
        <w:t>Gépi látó rendszerünk fejlesztésének a támogatására elkészült írásos specifikáció és képgyűjtemény</w:t>
      </w:r>
      <w:r w:rsidR="00BA0FBB" w:rsidRPr="00BA0FBB">
        <w:rPr>
          <w:noProof/>
        </w:rPr>
        <w:t>. Budapest: Országos Meteorológiai Szolgálat, 2013.</w:t>
      </w:r>
    </w:p>
    <w:p w14:paraId="3CA77A49" w14:textId="77777777" w:rsidR="00BA0FBB" w:rsidRPr="00BA0FBB" w:rsidRDefault="00BA0FBB">
      <w:pPr>
        <w:pStyle w:val="NormlWeb"/>
        <w:ind w:left="640" w:hanging="640"/>
        <w:divId w:val="1087536698"/>
        <w:rPr>
          <w:noProof/>
        </w:rPr>
      </w:pPr>
      <w:r w:rsidRPr="00BA0FBB">
        <w:rPr>
          <w:noProof/>
        </w:rPr>
        <w:t>[2]</w:t>
      </w:r>
      <w:r w:rsidRPr="00BA0FBB">
        <w:rPr>
          <w:noProof/>
        </w:rPr>
        <w:tab/>
      </w:r>
      <w:r w:rsidRPr="00BA0FBB">
        <w:rPr>
          <w:i/>
          <w:iCs/>
          <w:noProof/>
        </w:rPr>
        <w:t>Cloud types for observers, Reading the Sky</w:t>
      </w:r>
      <w:r w:rsidRPr="00BA0FBB">
        <w:rPr>
          <w:noProof/>
        </w:rPr>
        <w:t>. MET Office, 2006.</w:t>
      </w:r>
    </w:p>
    <w:p w14:paraId="000B226F" w14:textId="77777777" w:rsidR="00BA0FBB" w:rsidRPr="00BA0FBB" w:rsidRDefault="00BA0FBB">
      <w:pPr>
        <w:pStyle w:val="NormlWeb"/>
        <w:ind w:left="640" w:hanging="640"/>
        <w:divId w:val="1087536698"/>
        <w:rPr>
          <w:noProof/>
        </w:rPr>
      </w:pPr>
      <w:r w:rsidRPr="00BA0FBB">
        <w:rPr>
          <w:noProof/>
        </w:rPr>
        <w:t>[3]</w:t>
      </w:r>
      <w:r w:rsidRPr="00BA0FBB">
        <w:rPr>
          <w:noProof/>
        </w:rPr>
        <w:tab/>
        <w:t xml:space="preserve">F. Samopa and A. Asano, “Hybrid Image Thresholding Method using Edge Detection,” </w:t>
      </w:r>
      <w:r w:rsidRPr="00BA0FBB">
        <w:rPr>
          <w:i/>
          <w:iCs/>
          <w:noProof/>
        </w:rPr>
        <w:t>IJCSNS Int. J. Comput. Sci. Netw. Secur.</w:t>
      </w:r>
      <w:r w:rsidRPr="00BA0FBB">
        <w:rPr>
          <w:noProof/>
        </w:rPr>
        <w:t>, vol. 9, no. 4, pp. 292–299.</w:t>
      </w:r>
    </w:p>
    <w:p w14:paraId="46349C9E" w14:textId="77777777" w:rsidR="00BA0FBB" w:rsidRPr="00BA0FBB" w:rsidRDefault="00BA0FBB">
      <w:pPr>
        <w:pStyle w:val="NormlWeb"/>
        <w:ind w:left="640" w:hanging="640"/>
        <w:divId w:val="1087536698"/>
        <w:rPr>
          <w:noProof/>
        </w:rPr>
      </w:pPr>
      <w:r w:rsidRPr="00BA0FBB">
        <w:rPr>
          <w:noProof/>
        </w:rPr>
        <w:t>[4]</w:t>
      </w:r>
      <w:r w:rsidRPr="00BA0FBB">
        <w:rPr>
          <w:noProof/>
        </w:rPr>
        <w:tab/>
        <w:t xml:space="preserve">M. P. Souza-Echer, E. B. Pereira, L. S. Bins, and M. A. R. Andrade, “A Simple Method for the Assessment of the Cloud Cover State in High-Latitude Regions by a Ground-Based Digital Camera,” </w:t>
      </w:r>
      <w:r w:rsidRPr="00BA0FBB">
        <w:rPr>
          <w:i/>
          <w:iCs/>
          <w:noProof/>
        </w:rPr>
        <w:t>Journal of Atmospheric and Oceanic Technology</w:t>
      </w:r>
      <w:r w:rsidRPr="00BA0FBB">
        <w:rPr>
          <w:noProof/>
        </w:rPr>
        <w:t>, vol. 23, no. 3. pp. 437–447, 2006.</w:t>
      </w:r>
    </w:p>
    <w:p w14:paraId="6B693E40" w14:textId="77777777" w:rsidR="00BA0FBB" w:rsidRPr="00BA0FBB" w:rsidRDefault="00BA0FBB">
      <w:pPr>
        <w:pStyle w:val="NormlWeb"/>
        <w:ind w:left="640" w:hanging="640"/>
        <w:divId w:val="1087536698"/>
        <w:rPr>
          <w:noProof/>
        </w:rPr>
      </w:pPr>
      <w:r w:rsidRPr="00BA0FBB">
        <w:rPr>
          <w:noProof/>
        </w:rPr>
        <w:t>[5]</w:t>
      </w:r>
      <w:r w:rsidRPr="00BA0FBB">
        <w:rPr>
          <w:noProof/>
        </w:rPr>
        <w:tab/>
        <w:t xml:space="preserve">R. A. Haddad and A. N. Akansu, “A class of fast Gaussian binomial filters for speech and image processing,” </w:t>
      </w:r>
      <w:r w:rsidRPr="00BA0FBB">
        <w:rPr>
          <w:i/>
          <w:iCs/>
          <w:noProof/>
        </w:rPr>
        <w:t>IEEE Trans. Signal Process.</w:t>
      </w:r>
      <w:r w:rsidRPr="00BA0FBB">
        <w:rPr>
          <w:noProof/>
        </w:rPr>
        <w:t>, vol. 39, no. 3, 1991.</w:t>
      </w:r>
    </w:p>
    <w:p w14:paraId="3F861775" w14:textId="77777777" w:rsidR="00BA0FBB" w:rsidRPr="00BA0FBB" w:rsidRDefault="00BA0FBB">
      <w:pPr>
        <w:pStyle w:val="NormlWeb"/>
        <w:ind w:left="640" w:hanging="640"/>
        <w:divId w:val="1087536698"/>
        <w:rPr>
          <w:noProof/>
        </w:rPr>
      </w:pPr>
      <w:r w:rsidRPr="00BA0FBB">
        <w:rPr>
          <w:noProof/>
        </w:rPr>
        <w:t>[6]</w:t>
      </w:r>
      <w:r w:rsidRPr="00BA0FBB">
        <w:rPr>
          <w:noProof/>
        </w:rPr>
        <w:tab/>
        <w:t xml:space="preserve">M. S. Nixon and A. S. Aguado, “Feature Extraction and Image Processing,” </w:t>
      </w:r>
      <w:r w:rsidRPr="00BA0FBB">
        <w:rPr>
          <w:i/>
          <w:iCs/>
          <w:noProof/>
        </w:rPr>
        <w:t>Acad. Press</w:t>
      </w:r>
      <w:r w:rsidRPr="00BA0FBB">
        <w:rPr>
          <w:noProof/>
        </w:rPr>
        <w:t>, 2008.</w:t>
      </w:r>
    </w:p>
    <w:p w14:paraId="163EC73D" w14:textId="77777777" w:rsidR="00BA0FBB" w:rsidRPr="00BA0FBB" w:rsidRDefault="00BA0FBB">
      <w:pPr>
        <w:pStyle w:val="NormlWeb"/>
        <w:ind w:left="640" w:hanging="640"/>
        <w:divId w:val="1087536698"/>
        <w:rPr>
          <w:noProof/>
        </w:rPr>
      </w:pPr>
      <w:r w:rsidRPr="00BA0FBB">
        <w:rPr>
          <w:noProof/>
        </w:rPr>
        <w:t>[7]</w:t>
      </w:r>
      <w:r w:rsidRPr="00BA0FBB">
        <w:rPr>
          <w:noProof/>
        </w:rPr>
        <w:tab/>
        <w:t xml:space="preserve">B. K. Choudhary, N. K. Sinha, and P. Shanker, “Pyramid Method in Image Processing,” </w:t>
      </w:r>
      <w:r w:rsidRPr="00BA0FBB">
        <w:rPr>
          <w:i/>
          <w:iCs/>
          <w:noProof/>
        </w:rPr>
        <w:t>J. Inf. Syst. Commun.</w:t>
      </w:r>
      <w:r w:rsidRPr="00BA0FBB">
        <w:rPr>
          <w:noProof/>
        </w:rPr>
        <w:t>, vol. 3, pp. 269–273, 2012.</w:t>
      </w:r>
    </w:p>
    <w:p w14:paraId="016E1993" w14:textId="77777777" w:rsidR="00BA0FBB" w:rsidRPr="00BA0FBB" w:rsidRDefault="00BA0FBB">
      <w:pPr>
        <w:pStyle w:val="NormlWeb"/>
        <w:ind w:left="640" w:hanging="640"/>
        <w:divId w:val="1087536698"/>
        <w:rPr>
          <w:noProof/>
        </w:rPr>
      </w:pPr>
      <w:r w:rsidRPr="00BA0FBB">
        <w:rPr>
          <w:noProof/>
        </w:rPr>
        <w:t>[8]</w:t>
      </w:r>
      <w:r w:rsidRPr="00BA0FBB">
        <w:rPr>
          <w:noProof/>
        </w:rPr>
        <w:tab/>
        <w:t xml:space="preserve">J. Bouguet, “Pyramidal implementation of the affine lucas kanade feature tracker—description of the algorithm,” </w:t>
      </w:r>
      <w:r w:rsidRPr="00BA0FBB">
        <w:rPr>
          <w:i/>
          <w:iCs/>
          <w:noProof/>
        </w:rPr>
        <w:t>pages.slc.edu</w:t>
      </w:r>
      <w:r w:rsidRPr="00BA0FBB">
        <w:rPr>
          <w:noProof/>
        </w:rPr>
        <w:t>, 2001.</w:t>
      </w:r>
    </w:p>
    <w:p w14:paraId="77D7C888" w14:textId="77777777" w:rsidR="00BA0FBB" w:rsidRPr="00BA0FBB" w:rsidRDefault="00BA0FBB">
      <w:pPr>
        <w:pStyle w:val="NormlWeb"/>
        <w:ind w:left="640" w:hanging="640"/>
        <w:divId w:val="1087536698"/>
        <w:rPr>
          <w:noProof/>
        </w:rPr>
      </w:pPr>
      <w:r w:rsidRPr="00BA0FBB">
        <w:rPr>
          <w:noProof/>
        </w:rPr>
        <w:t>[9]</w:t>
      </w:r>
      <w:r w:rsidRPr="00BA0FBB">
        <w:rPr>
          <w:noProof/>
        </w:rPr>
        <w:tab/>
        <w:t xml:space="preserve">E. Trucco and A. Verri, “Introductory Techniques for 3-D Computer Vision,” </w:t>
      </w:r>
      <w:r w:rsidRPr="00BA0FBB">
        <w:rPr>
          <w:i/>
          <w:iCs/>
          <w:noProof/>
        </w:rPr>
        <w:t>Prentice Hall</w:t>
      </w:r>
      <w:r w:rsidRPr="00BA0FBB">
        <w:rPr>
          <w:noProof/>
        </w:rPr>
        <w:t>, 1998.</w:t>
      </w:r>
    </w:p>
    <w:p w14:paraId="2C350916" w14:textId="77777777" w:rsidR="00BA0FBB" w:rsidRPr="00BA0FBB" w:rsidRDefault="00BA0FBB">
      <w:pPr>
        <w:pStyle w:val="NormlWeb"/>
        <w:ind w:left="640" w:hanging="640"/>
        <w:divId w:val="1087536698"/>
        <w:rPr>
          <w:noProof/>
        </w:rPr>
      </w:pPr>
      <w:r w:rsidRPr="00BA0FBB">
        <w:rPr>
          <w:noProof/>
        </w:rPr>
        <w:t>[10]</w:t>
      </w:r>
      <w:r w:rsidRPr="00BA0FBB">
        <w:rPr>
          <w:noProof/>
        </w:rPr>
        <w:tab/>
        <w:t xml:space="preserve">J. M. R. D. G. Sainarayanan, “Harris Operator Corner Detection using Sliding Window Method,” </w:t>
      </w:r>
      <w:r w:rsidRPr="00BA0FBB">
        <w:rPr>
          <w:i/>
          <w:iCs/>
          <w:noProof/>
        </w:rPr>
        <w:t>Int. J. Comput. Appl.</w:t>
      </w:r>
      <w:r w:rsidRPr="00BA0FBB">
        <w:rPr>
          <w:noProof/>
        </w:rPr>
        <w:t>, vol. 22, no. 1.</w:t>
      </w:r>
    </w:p>
    <w:p w14:paraId="09AA63CB" w14:textId="77777777" w:rsidR="00BA0FBB" w:rsidRPr="00BA0FBB" w:rsidRDefault="00BA0FBB">
      <w:pPr>
        <w:pStyle w:val="NormlWeb"/>
        <w:ind w:left="640" w:hanging="640"/>
        <w:divId w:val="1087536698"/>
        <w:rPr>
          <w:noProof/>
        </w:rPr>
      </w:pPr>
      <w:r w:rsidRPr="00BA0FBB">
        <w:rPr>
          <w:noProof/>
        </w:rPr>
        <w:t>[11]</w:t>
      </w:r>
      <w:r w:rsidRPr="00BA0FBB">
        <w:rPr>
          <w:noProof/>
        </w:rPr>
        <w:tab/>
        <w:t xml:space="preserve">D. Fleet and Y. Weiss, “Optical Flow Estimation,” in </w:t>
      </w:r>
      <w:r w:rsidRPr="00BA0FBB">
        <w:rPr>
          <w:i/>
          <w:iCs/>
          <w:noProof/>
        </w:rPr>
        <w:t>Mathematical models for Computer Vision: The Handbook</w:t>
      </w:r>
      <w:r w:rsidRPr="00BA0FBB">
        <w:rPr>
          <w:noProof/>
        </w:rPr>
        <w:t>, Springer, 2005, pp. 239–257.</w:t>
      </w:r>
    </w:p>
    <w:p w14:paraId="68C30B35" w14:textId="77777777" w:rsidR="00BA0FBB" w:rsidRPr="00BA0FBB" w:rsidRDefault="00BA0FBB">
      <w:pPr>
        <w:pStyle w:val="NormlWeb"/>
        <w:ind w:left="640" w:hanging="640"/>
        <w:divId w:val="1087536698"/>
        <w:rPr>
          <w:noProof/>
        </w:rPr>
      </w:pPr>
      <w:r w:rsidRPr="00BA0FBB">
        <w:rPr>
          <w:noProof/>
        </w:rPr>
        <w:t>[12]</w:t>
      </w:r>
      <w:r w:rsidRPr="00BA0FBB">
        <w:rPr>
          <w:noProof/>
        </w:rPr>
        <w:tab/>
        <w:t xml:space="preserve">Z. Vámossy, Á. TóthP, and Hirschberg, “PAL Based Localization Using Pyramidal Lucas-Kanade Feature Tracker,” </w:t>
      </w:r>
      <w:r w:rsidRPr="00BA0FBB">
        <w:rPr>
          <w:i/>
          <w:iCs/>
          <w:noProof/>
        </w:rPr>
        <w:t>IEEE Proc. 2nd Serbian-Hungarian Jt. Symp. Intell. Syst.</w:t>
      </w:r>
      <w:r w:rsidRPr="00BA0FBB">
        <w:rPr>
          <w:noProof/>
        </w:rPr>
        <w:t>, 2004.</w:t>
      </w:r>
    </w:p>
    <w:p w14:paraId="1D91CD64" w14:textId="77777777" w:rsidR="00BA0FBB" w:rsidRPr="00BA0FBB" w:rsidRDefault="00BA0FBB">
      <w:pPr>
        <w:pStyle w:val="NormlWeb"/>
        <w:ind w:left="640" w:hanging="640"/>
        <w:divId w:val="1087536698"/>
        <w:rPr>
          <w:noProof/>
        </w:rPr>
      </w:pPr>
      <w:r w:rsidRPr="00BA0FBB">
        <w:rPr>
          <w:noProof/>
        </w:rPr>
        <w:t>[13]</w:t>
      </w:r>
      <w:r w:rsidRPr="00BA0FBB">
        <w:rPr>
          <w:noProof/>
        </w:rPr>
        <w:tab/>
        <w:t xml:space="preserve">K. Garg and S. K. Nayar, “Vision and Rain,” </w:t>
      </w:r>
      <w:r w:rsidRPr="00BA0FBB">
        <w:rPr>
          <w:i/>
          <w:iCs/>
          <w:noProof/>
        </w:rPr>
        <w:t>International Journal of Computer Vision</w:t>
      </w:r>
      <w:r w:rsidRPr="00BA0FBB">
        <w:rPr>
          <w:noProof/>
        </w:rPr>
        <w:t>, vol. 75, no. 1. pp. 3–27, 2007.</w:t>
      </w:r>
    </w:p>
    <w:p w14:paraId="7D8146B2" w14:textId="77777777" w:rsidR="00BA0FBB" w:rsidRPr="00BA0FBB" w:rsidRDefault="00BA0FBB">
      <w:pPr>
        <w:pStyle w:val="NormlWeb"/>
        <w:ind w:left="640" w:hanging="640"/>
        <w:divId w:val="1087536698"/>
        <w:rPr>
          <w:noProof/>
        </w:rPr>
      </w:pPr>
      <w:r w:rsidRPr="00BA0FBB">
        <w:rPr>
          <w:noProof/>
        </w:rPr>
        <w:lastRenderedPageBreak/>
        <w:t>[14]</w:t>
      </w:r>
      <w:r w:rsidRPr="00BA0FBB">
        <w:rPr>
          <w:noProof/>
        </w:rPr>
        <w:tab/>
        <w:t xml:space="preserve">F. Nashashibi, R. de Charrette, and A. Lia, “Detection of unfocused raindrops on a windscreen using low level image processing,” </w:t>
      </w:r>
      <w:r w:rsidRPr="00BA0FBB">
        <w:rPr>
          <w:i/>
          <w:iCs/>
          <w:noProof/>
        </w:rPr>
        <w:t>2010 11th Int. Conf. Control Autom. Robot. Vis.</w:t>
      </w:r>
      <w:r w:rsidRPr="00BA0FBB">
        <w:rPr>
          <w:noProof/>
        </w:rPr>
        <w:t>, pp. 1410–1415, 2010.</w:t>
      </w:r>
    </w:p>
    <w:p w14:paraId="638224E8" w14:textId="77777777" w:rsidR="00BA0FBB" w:rsidRPr="00BA0FBB" w:rsidRDefault="00BA0FBB">
      <w:pPr>
        <w:pStyle w:val="NormlWeb"/>
        <w:ind w:left="640" w:hanging="640"/>
        <w:divId w:val="1087536698"/>
        <w:rPr>
          <w:noProof/>
        </w:rPr>
      </w:pPr>
      <w:r w:rsidRPr="00BA0FBB">
        <w:rPr>
          <w:noProof/>
        </w:rPr>
        <w:t>[15]</w:t>
      </w:r>
      <w:r w:rsidRPr="00BA0FBB">
        <w:rPr>
          <w:noProof/>
        </w:rPr>
        <w:tab/>
        <w:t xml:space="preserve">J. Bossu, N. Hautière, and J.-P. Tarel, “Rain or Snow Detection in Image Sequences Through Use of a Histogram of Orientation of Streaks,” </w:t>
      </w:r>
      <w:r w:rsidRPr="00BA0FBB">
        <w:rPr>
          <w:i/>
          <w:iCs/>
          <w:noProof/>
        </w:rPr>
        <w:t>International Journal of Computer Vision</w:t>
      </w:r>
      <w:r w:rsidRPr="00BA0FBB">
        <w:rPr>
          <w:noProof/>
        </w:rPr>
        <w:t>, vol. 93, no. 3. pp. 348–367, 2011.</w:t>
      </w:r>
    </w:p>
    <w:p w14:paraId="12CEB712" w14:textId="77777777" w:rsidR="00BA0FBB" w:rsidRPr="00BA0FBB" w:rsidRDefault="00BA0FBB">
      <w:pPr>
        <w:pStyle w:val="NormlWeb"/>
        <w:ind w:left="640" w:hanging="640"/>
        <w:divId w:val="1087536698"/>
        <w:rPr>
          <w:noProof/>
        </w:rPr>
      </w:pPr>
      <w:r w:rsidRPr="00BA0FBB">
        <w:rPr>
          <w:noProof/>
        </w:rPr>
        <w:t>[16]</w:t>
      </w:r>
      <w:r w:rsidRPr="00BA0FBB">
        <w:rPr>
          <w:noProof/>
        </w:rPr>
        <w:tab/>
        <w:t xml:space="preserve">H. Kurihata, T. Takahashi, I. Ide, Y. Mekada, H. Murase, Y. Tamatsu, and T. Miyahara, “Rainy weather recognition from in-vehicle camera images for driver assistance,” </w:t>
      </w:r>
      <w:r w:rsidRPr="00BA0FBB">
        <w:rPr>
          <w:i/>
          <w:iCs/>
          <w:noProof/>
        </w:rPr>
        <w:t>IEEE Proceedings. Intell. Veh. Symp. 2005.</w:t>
      </w:r>
      <w:r w:rsidRPr="00BA0FBB">
        <w:rPr>
          <w:noProof/>
        </w:rPr>
        <w:t>, 2005.</w:t>
      </w:r>
    </w:p>
    <w:p w14:paraId="1F51D866" w14:textId="77777777" w:rsidR="00BA0FBB" w:rsidRPr="00BA0FBB" w:rsidRDefault="00BA0FBB">
      <w:pPr>
        <w:pStyle w:val="NormlWeb"/>
        <w:ind w:left="640" w:hanging="640"/>
        <w:divId w:val="1087536698"/>
        <w:rPr>
          <w:noProof/>
        </w:rPr>
      </w:pPr>
      <w:r w:rsidRPr="00BA0FBB">
        <w:rPr>
          <w:noProof/>
        </w:rPr>
        <w:t>[17]</w:t>
      </w:r>
      <w:r w:rsidRPr="00BA0FBB">
        <w:rPr>
          <w:noProof/>
        </w:rPr>
        <w:tab/>
        <w:t xml:space="preserve">C. Kervrann, “An Adaptive Window Approach for Image Smoothing and Structures Preserving,” </w:t>
      </w:r>
      <w:r w:rsidRPr="00BA0FBB">
        <w:rPr>
          <w:i/>
          <w:iCs/>
          <w:noProof/>
        </w:rPr>
        <w:t>Processing</w:t>
      </w:r>
      <w:r w:rsidRPr="00BA0FBB">
        <w:rPr>
          <w:noProof/>
        </w:rPr>
        <w:t>, pp. 132–144, 2004.</w:t>
      </w:r>
    </w:p>
    <w:p w14:paraId="21E79700" w14:textId="77777777" w:rsidR="00BA0FBB" w:rsidRPr="00BA0FBB" w:rsidRDefault="00BA0FBB">
      <w:pPr>
        <w:pStyle w:val="NormlWeb"/>
        <w:ind w:left="640" w:hanging="640"/>
        <w:divId w:val="1087536698"/>
        <w:rPr>
          <w:noProof/>
        </w:rPr>
      </w:pPr>
      <w:r w:rsidRPr="00BA0FBB">
        <w:rPr>
          <w:noProof/>
        </w:rPr>
        <w:t>[18]</w:t>
      </w:r>
      <w:r w:rsidRPr="00BA0FBB">
        <w:rPr>
          <w:noProof/>
        </w:rPr>
        <w:tab/>
        <w:t xml:space="preserve">A. Cord and G. Nicolas, “Detecting Unfocused Raindrops In-Vehicle Multipurpose Cameras,” </w:t>
      </w:r>
      <w:r w:rsidRPr="00BA0FBB">
        <w:rPr>
          <w:i/>
          <w:iCs/>
          <w:noProof/>
        </w:rPr>
        <w:t>IEEE Robot. Autom. Mag.</w:t>
      </w:r>
      <w:r w:rsidRPr="00BA0FBB">
        <w:rPr>
          <w:noProof/>
        </w:rPr>
        <w:t xml:space="preserve">, vol. 21, no. 1, pp. 49–56, 2014. </w:t>
      </w:r>
    </w:p>
    <w:p w14:paraId="4C989B96" w14:textId="77777777" w:rsidR="00624066" w:rsidRPr="00E05D93" w:rsidRDefault="004842F3" w:rsidP="00624066">
      <w:r>
        <w:fldChar w:fldCharType="end"/>
      </w:r>
    </w:p>
    <w:sectPr w:rsidR="00624066" w:rsidRPr="00E05D93" w:rsidSect="001D5611">
      <w:headerReference w:type="default" r:id="rId75"/>
      <w:footerReference w:type="default" r:id="rId76"/>
      <w:footerReference w:type="first" r:id="rId77"/>
      <w:pgSz w:w="11906" w:h="16838" w:code="9"/>
      <w:pgMar w:top="1560" w:right="1417" w:bottom="1417" w:left="1417" w:header="708" w:footer="708" w:gutter="0"/>
      <w:cols w:space="708"/>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48" w:author="VZ" w:date="2014-11-02T11:26:00Z" w:initials="V">
    <w:p w14:paraId="3214380B" w14:textId="77777777" w:rsidR="00D92F60" w:rsidRDefault="00D92F60">
      <w:pPr>
        <w:pStyle w:val="Jegyzetszveg"/>
      </w:pPr>
      <w:r>
        <w:rPr>
          <w:rStyle w:val="Jegyzethivatkozs"/>
        </w:rPr>
        <w:annotationRef/>
      </w:r>
      <w:r>
        <w:t xml:space="preserve">Nem csak ennyire szélsőséges két képet adnék itt meg, mert akkor felvetődik, hogy nem is olyan bonyolult feladat. </w:t>
      </w:r>
    </w:p>
  </w:comment>
  <w:comment w:id="101" w:author="VZ" w:date="2014-11-02T12:57:00Z" w:initials="V">
    <w:p w14:paraId="4CB6D822" w14:textId="77777777" w:rsidR="00D92F60" w:rsidRDefault="00D92F60">
      <w:pPr>
        <w:pStyle w:val="Jegyzetszveg"/>
      </w:pPr>
      <w:r>
        <w:rPr>
          <w:rStyle w:val="Jegyzethivatkozs"/>
        </w:rPr>
        <w:annotationRef/>
      </w:r>
      <w:r>
        <w:t>Ez meglehetősen pongyola megfogalmazás.</w:t>
      </w:r>
    </w:p>
  </w:comment>
  <w:comment w:id="103" w:author="VZ" w:date="2014-11-02T13:02:00Z" w:initials="V">
    <w:p w14:paraId="1D8E7DE6" w14:textId="77777777" w:rsidR="00D92F60" w:rsidRDefault="00D92F60">
      <w:pPr>
        <w:pStyle w:val="Jegyzetszveg"/>
      </w:pPr>
      <w:r>
        <w:rPr>
          <w:rStyle w:val="Jegyzethivatkozs"/>
        </w:rPr>
        <w:annotationRef/>
      </w:r>
      <w:r>
        <w:t>Ezt fordítottuk? Milyen irodalomból származik? Ellenőrizzük a magyar elnevezéseket!</w:t>
      </w:r>
    </w:p>
  </w:comment>
  <w:comment w:id="157" w:author="VZ" w:date="2014-11-02T16:12:00Z" w:initials="V">
    <w:p w14:paraId="7E80A975" w14:textId="77777777" w:rsidR="00D92F60" w:rsidRDefault="00D92F60">
      <w:pPr>
        <w:pStyle w:val="Jegyzetszveg"/>
      </w:pPr>
      <w:r>
        <w:rPr>
          <w:rStyle w:val="Jegyzethivatkozs"/>
        </w:rPr>
        <w:annotationRef/>
      </w:r>
      <w:r>
        <w:t>Erre a képre nincs hivatkozás a szövegben.</w:t>
      </w:r>
    </w:p>
  </w:comment>
  <w:comment w:id="161" w:author="VZ" w:date="2014-11-02T16:30:00Z" w:initials="V">
    <w:p w14:paraId="28F1E398" w14:textId="77777777" w:rsidR="00D92F60" w:rsidRDefault="00D92F60">
      <w:pPr>
        <w:pStyle w:val="Jegyzetszveg"/>
      </w:pPr>
      <w:r>
        <w:rPr>
          <w:rStyle w:val="Jegyzethivatkozs"/>
        </w:rPr>
        <w:annotationRef/>
      </w:r>
      <w:r>
        <w:t>Miért két oldallal később jelenik meg?</w:t>
      </w:r>
    </w:p>
  </w:comment>
  <w:comment w:id="175" w:author="VZ" w:date="2014-11-02T16:38:00Z" w:initials="V">
    <w:p w14:paraId="62B4FBE2" w14:textId="77777777" w:rsidR="00D92F60" w:rsidRDefault="00D92F60">
      <w:pPr>
        <w:pStyle w:val="Jegyzetszveg"/>
      </w:pPr>
      <w:r>
        <w:rPr>
          <w:rStyle w:val="Jegyzethivatkozs"/>
        </w:rPr>
        <w:annotationRef/>
      </w:r>
      <w:r>
        <w:t>Esetleg a mellékletbe lehetne tenni egy részt a hivatalos észlelések dokumentumaiból.</w:t>
      </w:r>
    </w:p>
  </w:comment>
  <w:comment w:id="176" w:author="VZ" w:date="2014-11-02T16:39:00Z" w:initials="V">
    <w:p w14:paraId="542FF9BF" w14:textId="77777777" w:rsidR="00D92F60" w:rsidRDefault="00D92F60">
      <w:pPr>
        <w:pStyle w:val="Jegyzetszveg"/>
      </w:pPr>
      <w:r>
        <w:rPr>
          <w:rStyle w:val="Jegyzethivatkozs"/>
        </w:rPr>
        <w:annotationRef/>
      </w:r>
      <w:r>
        <w:t>Ezt tessék pontosabban megadni</w:t>
      </w:r>
      <w:proofErr w:type="gramStart"/>
      <w:r>
        <w:t>!!!!</w:t>
      </w:r>
      <w:proofErr w:type="gramEnd"/>
    </w:p>
  </w:comment>
  <w:comment w:id="177" w:author="VZ" w:date="2014-11-02T16:43:00Z" w:initials="V">
    <w:p w14:paraId="4F8CFCC3" w14:textId="77777777" w:rsidR="00D92F60" w:rsidRDefault="00D92F60">
      <w:pPr>
        <w:pStyle w:val="Jegyzetszveg"/>
      </w:pPr>
      <w:r>
        <w:rPr>
          <w:rStyle w:val="Jegyzethivatkozs"/>
        </w:rPr>
        <w:annotationRef/>
      </w:r>
      <w:r>
        <w:t xml:space="preserve">Ez mit jelent? </w:t>
      </w:r>
    </w:p>
    <w:p w14:paraId="6EC99FA7" w14:textId="77777777" w:rsidR="00D92F60" w:rsidRDefault="00D92F60">
      <w:pPr>
        <w:pStyle w:val="Jegyzetszveg"/>
      </w:pPr>
      <w:r>
        <w:t>Hogyan tudunk véletlenül képet készíteni? Ilyen szerintem nincs.</w:t>
      </w:r>
    </w:p>
    <w:p w14:paraId="47FEA934" w14:textId="77777777" w:rsidR="00D92F60" w:rsidRDefault="00D92F60">
      <w:pPr>
        <w:pStyle w:val="Jegyzetszveg"/>
      </w:pPr>
    </w:p>
    <w:p w14:paraId="0FADFA26" w14:textId="77777777" w:rsidR="00D92F60" w:rsidRDefault="00D92F60">
      <w:pPr>
        <w:pStyle w:val="Jegyzetszveg"/>
      </w:pPr>
      <w:r>
        <w:t>A készítettek készültek szóismétlés!</w:t>
      </w:r>
    </w:p>
  </w:comment>
  <w:comment w:id="183" w:author="VZ" w:date="2014-11-02T17:09:00Z" w:initials="V">
    <w:p w14:paraId="20623782" w14:textId="77777777" w:rsidR="00D92F60" w:rsidRDefault="00D92F60">
      <w:pPr>
        <w:pStyle w:val="Jegyzetszveg"/>
      </w:pPr>
      <w:r>
        <w:rPr>
          <w:rStyle w:val="Jegyzethivatkozs"/>
        </w:rPr>
        <w:annotationRef/>
      </w:r>
      <w:r>
        <w:t>Ha már ezek megvannak, akkor miért nem számoltunk ki szokásos paramétereket. Tessék megcsinálni – kb. 10 perc:</w:t>
      </w:r>
    </w:p>
    <w:p w14:paraId="72F83670" w14:textId="77777777" w:rsidR="00D92F60" w:rsidRDefault="00D92F60">
      <w:pPr>
        <w:pStyle w:val="Jegyzetszveg"/>
      </w:pPr>
      <w:hyperlink r:id="rId1" w:history="1">
        <w:r w:rsidRPr="006F6F78">
          <w:rPr>
            <w:rStyle w:val="Hiperhivatkozs"/>
          </w:rPr>
          <w:t>http://www.tankonyvtar.hu/en/tartalom/tamop425/0046_adatbanyaszat/ch05s07.html</w:t>
        </w:r>
      </w:hyperlink>
    </w:p>
    <w:p w14:paraId="374D5A14" w14:textId="77777777" w:rsidR="00D92F60" w:rsidRDefault="00D92F60">
      <w:pPr>
        <w:pStyle w:val="Jegyzetszveg"/>
      </w:pPr>
      <w:r>
        <w:t>Érzékenység, precizitás, felidézés, stb.</w:t>
      </w:r>
    </w:p>
  </w:comment>
  <w:comment w:id="184" w:author="VZ" w:date="2014-11-02T17:01:00Z" w:initials="V">
    <w:p w14:paraId="2D85809E" w14:textId="77777777" w:rsidR="00D92F60" w:rsidRDefault="00D92F60">
      <w:pPr>
        <w:pStyle w:val="Jegyzetszveg"/>
      </w:pPr>
      <w:r>
        <w:rPr>
          <w:rStyle w:val="Jegyzethivatkozs"/>
        </w:rPr>
        <w:annotationRef/>
      </w:r>
      <w:r>
        <w:t xml:space="preserve">Teljes mértékben érthetetlen, ami itt megjelenik. </w:t>
      </w:r>
    </w:p>
    <w:p w14:paraId="75A3EE95" w14:textId="77777777" w:rsidR="00D92F60" w:rsidRDefault="00D92F60">
      <w:pPr>
        <w:pStyle w:val="Jegyzetszveg"/>
      </w:pPr>
      <w:r>
        <w:t>Hogy lesz ebből majd 90%-os eredmény? Ellentmond mind a leírtaknak, mind a táblázatoknak</w:t>
      </w:r>
      <w:proofErr w:type="gramStart"/>
      <w:r>
        <w:t>!!!</w:t>
      </w:r>
      <w:proofErr w:type="gramEnd"/>
    </w:p>
  </w:comment>
  <w:comment w:id="186" w:author="VZ" w:date="2014-11-02T16:42:00Z" w:initials="V">
    <w:p w14:paraId="2D04CB62" w14:textId="77777777" w:rsidR="00D92F60" w:rsidRDefault="00D92F60">
      <w:pPr>
        <w:pStyle w:val="Jegyzetszveg"/>
      </w:pPr>
      <w:r>
        <w:rPr>
          <w:rStyle w:val="Jegyzethivatkozs"/>
        </w:rPr>
        <w:annotationRef/>
      </w:r>
      <w:r>
        <w:t>Van-e fejlődés azóta?</w:t>
      </w:r>
    </w:p>
  </w:comment>
  <w:comment w:id="200" w:author="VZ" w:date="2014-11-02T17:14:00Z" w:initials="V">
    <w:p w14:paraId="2BFB2ED1" w14:textId="77777777" w:rsidR="00D92F60" w:rsidRDefault="00D92F60">
      <w:pPr>
        <w:pStyle w:val="Jegyzetszveg"/>
      </w:pPr>
      <w:r>
        <w:rPr>
          <w:rStyle w:val="Jegyzethivatkozs"/>
        </w:rPr>
        <w:annotationRef/>
      </w:r>
      <w:r>
        <w:t>Mit jelent a lineáris irány és sebesség? Egyenes irány és állandó sebesség, vagy mire gondolunk itt?</w:t>
      </w:r>
    </w:p>
  </w:comment>
  <w:comment w:id="232" w:author="VZ" w:date="2014-11-02T17:24:00Z" w:initials="V">
    <w:p w14:paraId="5E3FD4F3" w14:textId="77777777" w:rsidR="00D92F60" w:rsidRDefault="00D92F60">
      <w:pPr>
        <w:pStyle w:val="Jegyzetszveg"/>
      </w:pPr>
      <w:r>
        <w:rPr>
          <w:rStyle w:val="Jegyzethivatkozs"/>
        </w:rPr>
        <w:annotationRef/>
      </w:r>
      <w:r>
        <w:t>Ez nem ismeretterjesztő mű teljesen felületes szöveggel, hanem TDK.</w:t>
      </w:r>
    </w:p>
    <w:p w14:paraId="51D963FD" w14:textId="77777777" w:rsidR="00D92F60" w:rsidRDefault="00D92F60">
      <w:pPr>
        <w:pStyle w:val="Jegyzetszveg"/>
      </w:pPr>
    </w:p>
  </w:comment>
  <w:comment w:id="242" w:author="VZ" w:date="2014-11-02T17:29:00Z" w:initials="V">
    <w:p w14:paraId="1BDDC877" w14:textId="77777777" w:rsidR="00D92F60" w:rsidRDefault="00D92F60">
      <w:pPr>
        <w:pStyle w:val="Jegyzetszveg"/>
      </w:pPr>
      <w:r>
        <w:rPr>
          <w:rStyle w:val="Jegyzethivatkozs"/>
        </w:rPr>
        <w:annotationRef/>
      </w:r>
      <w:r>
        <w:t>A képről üvölt, hogy nem saját. Akkor pedig hivatkozni kellene</w:t>
      </w:r>
    </w:p>
  </w:comment>
  <w:comment w:id="259" w:author="VZ" w:date="2014-11-02T17:32:00Z" w:initials="V">
    <w:p w14:paraId="266031C2" w14:textId="77777777" w:rsidR="00D92F60" w:rsidRDefault="00D92F60">
      <w:pPr>
        <w:pStyle w:val="Jegyzetszveg"/>
      </w:pPr>
      <w:r>
        <w:rPr>
          <w:rStyle w:val="Jegyzethivatkozs"/>
        </w:rPr>
        <w:annotationRef/>
      </w:r>
      <w:r>
        <w:t>Ezek nem felezett nagyságú piramisképek. Legalább valamilyen magyarázatot adjunk, hogy mit látunk.</w:t>
      </w:r>
    </w:p>
  </w:comment>
  <w:comment w:id="297" w:author="VZ" w:date="2014-11-02T18:07:00Z" w:initials="V">
    <w:p w14:paraId="53619F9D" w14:textId="77777777" w:rsidR="00D92F60" w:rsidRDefault="00D92F60">
      <w:pPr>
        <w:pStyle w:val="Jegyzetszveg"/>
      </w:pPr>
      <w:r>
        <w:rPr>
          <w:rStyle w:val="Jegyzethivatkozs"/>
        </w:rPr>
        <w:annotationRef/>
      </w:r>
      <w:proofErr w:type="gramStart"/>
      <w:r>
        <w:t>micsoda</w:t>
      </w:r>
      <w:proofErr w:type="gramEnd"/>
      <w:r>
        <w:t>? Kimaradt az alany.</w:t>
      </w:r>
    </w:p>
    <w:p w14:paraId="63353674" w14:textId="77777777" w:rsidR="00D92F60" w:rsidRDefault="00D92F60">
      <w:pPr>
        <w:pStyle w:val="Jegyzetszveg"/>
      </w:pPr>
      <w:r>
        <w:t>Érthetetlen mondatrész.</w:t>
      </w:r>
    </w:p>
  </w:comment>
  <w:comment w:id="299" w:author="VZ" w:date="2014-11-02T18:08:00Z" w:initials="V">
    <w:p w14:paraId="0B76F9FA" w14:textId="77777777" w:rsidR="00D92F60" w:rsidRDefault="00D92F60">
      <w:pPr>
        <w:pStyle w:val="Jegyzetszveg"/>
      </w:pPr>
      <w:r>
        <w:rPr>
          <w:rStyle w:val="Jegyzethivatkozs"/>
        </w:rPr>
        <w:annotationRef/>
      </w:r>
      <w:r>
        <w:t xml:space="preserve">Ez csak ötlet, vagy ezt jelenti az apertúra </w:t>
      </w:r>
      <w:proofErr w:type="spellStart"/>
      <w:r>
        <w:t>probéáma</w:t>
      </w:r>
      <w:proofErr w:type="spellEnd"/>
      <w:r>
        <w:t xml:space="preserve">. És hogyan kapcsolódik ez a mondat az előzőhöz. </w:t>
      </w:r>
    </w:p>
  </w:comment>
  <w:comment w:id="326" w:author="VZ" w:date="2014-11-02T18:23:00Z" w:initials="V">
    <w:p w14:paraId="6E60ACA1" w14:textId="77777777" w:rsidR="00D92F60" w:rsidRDefault="00D92F60">
      <w:pPr>
        <w:pStyle w:val="Jegyzetszveg"/>
      </w:pPr>
      <w:r>
        <w:rPr>
          <w:rStyle w:val="Jegyzethivatkozs"/>
        </w:rPr>
        <w:annotationRef/>
      </w:r>
      <w:r>
        <w:t>Ez nagyon kevés eredménynek és értékelésnek. Sokkal pontosabb értékeket és részletes magyarázatot kellene fűzni hozzá.</w:t>
      </w:r>
    </w:p>
    <w:p w14:paraId="0DCBA144" w14:textId="77777777" w:rsidR="00D92F60" w:rsidRDefault="00D92F60">
      <w:pPr>
        <w:pStyle w:val="Jegyzetszveg"/>
      </w:pPr>
      <w:r>
        <w:t xml:space="preserve">Hogyan </w:t>
      </w:r>
      <w:proofErr w:type="gramStart"/>
      <w:r>
        <w:t>viszonyul</w:t>
      </w:r>
      <w:proofErr w:type="gramEnd"/>
      <w:r>
        <w:t xml:space="preserve"> amit kaptunk ahhoz, amit a 20. oldalon írtak: az OMSZ két sorozatot adott …  A táblázatból nem két sorozat látszik. MI A PONTOS HELYZET? Hol van annak a két sorozatnak a kiértékelése?</w:t>
      </w:r>
    </w:p>
  </w:comment>
  <w:comment w:id="336" w:author="VZ" w:date="2014-11-02T18:26:00Z" w:initials="V">
    <w:p w14:paraId="57F65C15" w14:textId="77777777" w:rsidR="00D92F60" w:rsidRDefault="00D92F60">
      <w:pPr>
        <w:pStyle w:val="Jegyzetszveg"/>
      </w:pPr>
      <w:r>
        <w:rPr>
          <w:rStyle w:val="Jegyzethivatkozs"/>
        </w:rPr>
        <w:annotationRef/>
      </w:r>
      <w:proofErr w:type="gramStart"/>
      <w:r>
        <w:t>az</w:t>
      </w:r>
      <w:proofErr w:type="gramEnd"/>
      <w:r>
        <w:t xml:space="preserve"> meg mi?</w:t>
      </w:r>
    </w:p>
  </w:comment>
  <w:comment w:id="337" w:author="Bartha Márk" w:date="2014-11-11T18:32:00Z" w:initials="BM">
    <w:p w14:paraId="21377C2E" w14:textId="77777777" w:rsidR="00D92F60" w:rsidRDefault="00D92F60">
      <w:pPr>
        <w:pStyle w:val="Jegyzetszveg"/>
      </w:pPr>
      <w:r>
        <w:rPr>
          <w:rStyle w:val="Jegyzethivatkozs"/>
        </w:rPr>
        <w:annotationRef/>
      </w:r>
      <w:proofErr w:type="gramStart"/>
      <w:r w:rsidRPr="00D92F60">
        <w:t>http</w:t>
      </w:r>
      <w:proofErr w:type="gramEnd"/>
      <w:r w:rsidRPr="00D92F60">
        <w:t>://hu.wikipedia.org/wiki/Szferoid</w:t>
      </w:r>
    </w:p>
  </w:comment>
  <w:comment w:id="339" w:author="VZ" w:date="2014-11-02T18:27:00Z" w:initials="V">
    <w:p w14:paraId="68A3AF6C" w14:textId="77777777" w:rsidR="00D92F60" w:rsidRDefault="00D92F60">
      <w:pPr>
        <w:pStyle w:val="Jegyzetszveg"/>
      </w:pPr>
      <w:r>
        <w:rPr>
          <w:rStyle w:val="Jegyzethivatkozs"/>
        </w:rPr>
        <w:annotationRef/>
      </w:r>
      <w:r>
        <w:t>????</w:t>
      </w:r>
    </w:p>
  </w:comment>
  <w:comment w:id="350" w:author="VZ" w:date="2014-11-02T16:31:00Z" w:initials="V">
    <w:p w14:paraId="6A8DC3B5" w14:textId="77777777" w:rsidR="00D92F60" w:rsidRDefault="00D92F60">
      <w:pPr>
        <w:pStyle w:val="Jegyzetszveg"/>
      </w:pPr>
      <w:r>
        <w:rPr>
          <w:rStyle w:val="Jegyzethivatkozs"/>
        </w:rPr>
        <w:annotationRef/>
      </w:r>
      <w:r>
        <w:t>Nem találtam hivatkozást.</w:t>
      </w:r>
    </w:p>
  </w:comment>
  <w:comment w:id="370" w:author="VZ" w:date="2014-11-02T18:55:00Z" w:initials="V">
    <w:p w14:paraId="5B99F229" w14:textId="77777777" w:rsidR="00D92F60" w:rsidRDefault="00D92F60">
      <w:pPr>
        <w:pStyle w:val="Jegyzetszveg"/>
      </w:pPr>
      <w:r>
        <w:rPr>
          <w:rStyle w:val="Jegyzethivatkozs"/>
        </w:rPr>
        <w:annotationRef/>
      </w:r>
      <w:r>
        <w:t>Ide is számszerűsített eredmények kellenek, vagy legalább pár olyan dolog, hogy eső valós kezdete, detektált kezdés, eső valós vége, detektált végső időpont.</w:t>
      </w:r>
    </w:p>
  </w:comment>
  <w:comment w:id="376" w:author="VZ" w:date="2014-11-02T18:57:00Z" w:initials="V">
    <w:p w14:paraId="3BEBEEF4" w14:textId="77777777" w:rsidR="00D92F60" w:rsidRDefault="00D92F60">
      <w:pPr>
        <w:pStyle w:val="Jegyzetszveg"/>
      </w:pPr>
      <w:r>
        <w:rPr>
          <w:rStyle w:val="Jegyzethivatkozs"/>
        </w:rPr>
        <w:annotationRef/>
      </w:r>
      <w:r>
        <w:t>Két oldalon keresztül újra ki kellene emelni, hogy mit oldottunk meg, milyen eredményeket szolgáltatott. Nem elég egy kis „rizsa”</w:t>
      </w:r>
    </w:p>
    <w:p w14:paraId="653ADB3C" w14:textId="77777777" w:rsidR="00D92F60" w:rsidRDefault="00D92F60">
      <w:pPr>
        <w:pStyle w:val="Jegyzetszveg"/>
      </w:pPr>
      <w:r>
        <w:t xml:space="preserve">Az emberek jelentős része a bevezetést és az összegzést tekinti át. </w:t>
      </w:r>
    </w:p>
  </w:comment>
  <w:comment w:id="379" w:author="VZ" w:date="2014-11-02T19:00:00Z" w:initials="V">
    <w:p w14:paraId="1DF96969" w14:textId="77777777" w:rsidR="00D92F60" w:rsidRDefault="00D92F60">
      <w:pPr>
        <w:pStyle w:val="Jegyzetszveg"/>
      </w:pPr>
      <w:r>
        <w:rPr>
          <w:rStyle w:val="Jegyzethivatkozs"/>
        </w:rPr>
        <w:annotationRef/>
      </w:r>
      <w:r>
        <w:t xml:space="preserve">Ebben a részben szó sincs továbbfejlesztésről. </w:t>
      </w:r>
    </w:p>
    <w:p w14:paraId="044DA81B" w14:textId="77777777" w:rsidR="00D92F60" w:rsidRDefault="00D92F60">
      <w:pPr>
        <w:pStyle w:val="Jegyzetszveg"/>
      </w:pPr>
      <w:r>
        <w:t>Annak sokkal konkrétabbnak és megalapozottabbnak kell lennie.</w:t>
      </w:r>
    </w:p>
  </w:comment>
  <w:comment w:id="380" w:author="VZ" w:date="2014-11-02T18:59:00Z" w:initials="V">
    <w:p w14:paraId="3236C7CF" w14:textId="77777777" w:rsidR="00D92F60" w:rsidRDefault="00D92F60">
      <w:pPr>
        <w:pStyle w:val="Jegyzetszveg"/>
      </w:pPr>
      <w:bookmarkStart w:id="381" w:name="_GoBack"/>
      <w:bookmarkEnd w:id="381"/>
      <w:r>
        <w:rPr>
          <w:rStyle w:val="Jegyzethivatkozs"/>
        </w:rPr>
        <w:annotationRef/>
      </w:r>
      <w:r>
        <w:t>Ezt konkrétummal lehetne csak alátámasztani.</w:t>
      </w:r>
    </w:p>
  </w:comment>
  <w:comment w:id="383" w:author="VZ" w:date="2014-11-02T18:01:00Z" w:initials="V">
    <w:p w14:paraId="7A9C2C48" w14:textId="77777777" w:rsidR="00D92F60" w:rsidRDefault="00D92F60">
      <w:pPr>
        <w:pStyle w:val="Jegyzetszveg"/>
      </w:pPr>
      <w:r>
        <w:rPr>
          <w:rStyle w:val="Jegyzethivatkozs"/>
        </w:rPr>
        <w:annotationRef/>
      </w:r>
      <w:r>
        <w:t xml:space="preserve">[1] és [2] esetében nincs szerző? </w:t>
      </w:r>
      <w:proofErr w:type="gramStart"/>
      <w:r>
        <w:t>és</w:t>
      </w:r>
      <w:proofErr w:type="gramEnd"/>
      <w:r>
        <w:t xml:space="preserve"> oldal?</w:t>
      </w:r>
    </w:p>
    <w:p w14:paraId="545BCF6D" w14:textId="77777777" w:rsidR="00D92F60" w:rsidRDefault="00D92F60">
      <w:pPr>
        <w:pStyle w:val="Jegyzetszveg"/>
      </w:pPr>
      <w:r>
        <w:t xml:space="preserve">Legyen! </w:t>
      </w:r>
    </w:p>
    <w:p w14:paraId="61315972" w14:textId="77777777" w:rsidR="00D92F60" w:rsidRDefault="00D92F60">
      <w:pPr>
        <w:pStyle w:val="Jegyzetszveg"/>
      </w:pPr>
      <w:r>
        <w:t xml:space="preserve">Szerintem [2]  MET Office, </w:t>
      </w:r>
      <w:proofErr w:type="spellStart"/>
      <w:r>
        <w:t>Cloud</w:t>
      </w:r>
      <w:proofErr w:type="spellEnd"/>
      <w:r>
        <w:t xml:space="preserve"> </w:t>
      </w:r>
      <w:proofErr w:type="spellStart"/>
      <w:proofErr w:type="gramStart"/>
      <w:r>
        <w:t>types</w:t>
      </w:r>
      <w:proofErr w:type="spellEnd"/>
      <w:r>
        <w:t xml:space="preserve"> …</w:t>
      </w:r>
      <w:proofErr w:type="gramEnd"/>
      <w:r>
        <w:t xml:space="preserve">, MET Office, United </w:t>
      </w:r>
      <w:proofErr w:type="spellStart"/>
      <w:r>
        <w:t>Kingdom</w:t>
      </w:r>
      <w:proofErr w:type="spellEnd"/>
      <w:r>
        <w:t>, p. 45. 2006.</w:t>
      </w:r>
    </w:p>
    <w:p w14:paraId="3D4143E1" w14:textId="77777777" w:rsidR="00D92F60" w:rsidRDefault="00D92F60">
      <w:pPr>
        <w:pStyle w:val="Jegyzetszveg"/>
      </w:pPr>
      <w:r>
        <w:t>[3]: évszáma hiányzik</w:t>
      </w:r>
    </w:p>
    <w:p w14:paraId="0BD5E3EF" w14:textId="77777777" w:rsidR="00D92F60" w:rsidRDefault="00D92F60">
      <w:pPr>
        <w:pStyle w:val="Jegyzetszveg"/>
      </w:pPr>
      <w:r>
        <w:t xml:space="preserve">[8] szerintem pontatlan és </w:t>
      </w:r>
      <w:proofErr w:type="gramStart"/>
      <w:r>
        <w:t>biztosan  helyesírási</w:t>
      </w:r>
      <w:proofErr w:type="gramEnd"/>
      <w:r>
        <w:t xml:space="preserve"> hibákat tartalmaz (nevek nagy betűsek)</w:t>
      </w:r>
    </w:p>
    <w:p w14:paraId="27960F75" w14:textId="77777777" w:rsidR="00D92F60" w:rsidRDefault="00D92F60">
      <w:pPr>
        <w:pStyle w:val="Jegyzetszveg"/>
      </w:pPr>
      <w:r>
        <w:t>[10]: évszám? Ez 3szerző neve, nem egy emberé, akinek 5 keresztneve van.</w:t>
      </w:r>
    </w:p>
    <w:p w14:paraId="42DBC7DB" w14:textId="77777777" w:rsidR="00D92F60" w:rsidRDefault="00D92F60">
      <w:pPr>
        <w:pStyle w:val="Jegyzetszveg"/>
      </w:pPr>
      <w:r>
        <w:t>[11]</w:t>
      </w:r>
      <w:proofErr w:type="spellStart"/>
      <w:r>
        <w:t>-nél</w:t>
      </w:r>
      <w:proofErr w:type="spellEnd"/>
      <w:r>
        <w:t xml:space="preserve"> miért más sorrendben jelentkezik az évszám?</w:t>
      </w:r>
    </w:p>
    <w:p w14:paraId="048EF9EC" w14:textId="77777777" w:rsidR="00D92F60" w:rsidRDefault="00D92F60">
      <w:pPr>
        <w:pStyle w:val="Jegyzetszveg"/>
      </w:pPr>
      <w:r>
        <w:t xml:space="preserve">[12]: oldalszám? Á. Tóth, and P. </w:t>
      </w:r>
      <w:proofErr w:type="spellStart"/>
      <w:r>
        <w:t>Hirschberg</w:t>
      </w:r>
      <w:proofErr w:type="spellEnd"/>
      <w:r>
        <w:t xml:space="preserve"> helyesen</w:t>
      </w:r>
    </w:p>
    <w:p w14:paraId="7C1692A5" w14:textId="77777777" w:rsidR="00D92F60" w:rsidRDefault="00D92F60">
      <w:pPr>
        <w:pStyle w:val="Jegyzetszveg"/>
      </w:pPr>
      <w:r>
        <w:t xml:space="preserve">[16] évszám kétszer? </w:t>
      </w:r>
      <w:proofErr w:type="gramStart"/>
      <w:r>
        <w:t>oldalszám</w:t>
      </w:r>
      <w:proofErr w:type="gramEnd"/>
      <w:r>
        <w:t>?</w:t>
      </w:r>
    </w:p>
    <w:p w14:paraId="0904C1D3" w14:textId="77777777" w:rsidR="00D92F60" w:rsidRDefault="00D92F60">
      <w:pPr>
        <w:pStyle w:val="Jegyzetszveg"/>
      </w:pPr>
      <w:r>
        <w:t>[17] folyóirat címe szerintem pontatlan</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3214380B" w15:done="0"/>
  <w15:commentEx w15:paraId="4CB6D822" w15:done="0"/>
  <w15:commentEx w15:paraId="1D8E7DE6" w15:done="0"/>
  <w15:commentEx w15:paraId="7E80A975" w15:done="0"/>
  <w15:commentEx w15:paraId="28F1E398" w15:done="0"/>
  <w15:commentEx w15:paraId="62B4FBE2" w15:done="0"/>
  <w15:commentEx w15:paraId="542FF9BF" w15:done="0"/>
  <w15:commentEx w15:paraId="0FADFA26" w15:done="0"/>
  <w15:commentEx w15:paraId="374D5A14" w15:done="0"/>
  <w15:commentEx w15:paraId="75A3EE95" w15:done="0"/>
  <w15:commentEx w15:paraId="2D04CB62" w15:done="0"/>
  <w15:commentEx w15:paraId="2BFB2ED1" w15:done="0"/>
  <w15:commentEx w15:paraId="51D963FD" w15:done="0"/>
  <w15:commentEx w15:paraId="1BDDC877" w15:done="0"/>
  <w15:commentEx w15:paraId="266031C2" w15:done="0"/>
  <w15:commentEx w15:paraId="63353674" w15:done="0"/>
  <w15:commentEx w15:paraId="0B76F9FA" w15:done="0"/>
  <w15:commentEx w15:paraId="0DCBA144" w15:done="0"/>
  <w15:commentEx w15:paraId="57F65C15" w15:done="0"/>
  <w15:commentEx w15:paraId="21377C2E" w15:paraIdParent="57F65C15" w15:done="0"/>
  <w15:commentEx w15:paraId="68A3AF6C" w15:done="0"/>
  <w15:commentEx w15:paraId="6A8DC3B5" w15:done="0"/>
  <w15:commentEx w15:paraId="5B99F229" w15:done="0"/>
  <w15:commentEx w15:paraId="653ADB3C" w15:done="0"/>
  <w15:commentEx w15:paraId="044DA81B" w15:done="0"/>
  <w15:commentEx w15:paraId="3236C7CF" w15:done="0"/>
  <w15:commentEx w15:paraId="0904C1D3"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FE5947B" w14:textId="77777777" w:rsidR="00B33CCD" w:rsidRDefault="00B33CCD" w:rsidP="00357439">
      <w:r>
        <w:separator/>
      </w:r>
    </w:p>
  </w:endnote>
  <w:endnote w:type="continuationSeparator" w:id="0">
    <w:p w14:paraId="3FAD829C" w14:textId="77777777" w:rsidR="00B33CCD" w:rsidRDefault="00B33CCD" w:rsidP="0035743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43"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02FF" w:usb1="4000ACFF" w:usb2="00000001" w:usb3="00000000" w:csb0="0000019F" w:csb1="00000000"/>
  </w:font>
  <w:font w:name="Stone Sans ITC">
    <w:altName w:val="Arial"/>
    <w:panose1 w:val="00000000000000000000"/>
    <w:charset w:val="00"/>
    <w:family w:val="swiss"/>
    <w:notTrueType/>
    <w:pitch w:val="default"/>
    <w:sig w:usb0="00000003" w:usb1="00000000" w:usb2="00000000" w:usb3="00000000" w:csb0="00000001" w:csb1="00000000"/>
  </w:font>
  <w:font w:name="Tahoma">
    <w:panose1 w:val="020B0604030504040204"/>
    <w:charset w:val="EE"/>
    <w:family w:val="swiss"/>
    <w:pitch w:val="variable"/>
    <w:sig w:usb0="E1002EFF" w:usb1="C000605B" w:usb2="00000029" w:usb3="00000000" w:csb0="000101FF" w:csb1="00000000"/>
  </w:font>
  <w:font w:name="Calibri Light">
    <w:panose1 w:val="020F0302020204030204"/>
    <w:charset w:val="EE"/>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AB0ABD2" w14:textId="77777777" w:rsidR="00D92F60" w:rsidRDefault="00D92F60" w:rsidP="0094134C">
    <w:pPr>
      <w:pStyle w:val="llb"/>
      <w:pBdr>
        <w:top w:val="single" w:sz="4" w:space="1" w:color="auto"/>
      </w:pBdr>
      <w:jc w:val="center"/>
    </w:pPr>
    <w:r>
      <w:fldChar w:fldCharType="begin"/>
    </w:r>
    <w:r>
      <w:instrText>PAGE   \* MERGEFORMAT</w:instrText>
    </w:r>
    <w:r>
      <w:fldChar w:fldCharType="separate"/>
    </w:r>
    <w:r w:rsidR="0023527C">
      <w:rPr>
        <w:noProof/>
      </w:rPr>
      <w:t>36</w:t>
    </w:r>
    <w:r>
      <w:rPr>
        <w:noProof/>
      </w:rPr>
      <w:fldChar w:fldCharType="end"/>
    </w:r>
    <w:r>
      <w:t>. oldal</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A99BF21" w14:textId="77777777" w:rsidR="00D92F60" w:rsidRDefault="00D92F60" w:rsidP="001251E3">
    <w:pPr>
      <w:ind w:firstLine="0"/>
      <w:jc w:val="center"/>
      <w:rPr>
        <w:b/>
        <w:sz w:val="32"/>
      </w:rPr>
    </w:pPr>
    <w:r>
      <w:rPr>
        <w:b/>
        <w:sz w:val="32"/>
      </w:rPr>
      <w:t>Budapest, 2014.</w:t>
    </w:r>
  </w:p>
  <w:p w14:paraId="074628E9" w14:textId="77777777" w:rsidR="00D92F60" w:rsidRDefault="00D92F60">
    <w:pPr>
      <w:jc w:val="center"/>
      <w:rPr>
        <w:b/>
        <w:sz w:val="32"/>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B1752CD" w14:textId="77777777" w:rsidR="00B33CCD" w:rsidRDefault="00B33CCD" w:rsidP="00357439">
      <w:r>
        <w:separator/>
      </w:r>
    </w:p>
  </w:footnote>
  <w:footnote w:type="continuationSeparator" w:id="0">
    <w:p w14:paraId="3B4D07ED" w14:textId="77777777" w:rsidR="00B33CCD" w:rsidRDefault="00B33CCD" w:rsidP="00357439">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F8715D3" w14:textId="77777777" w:rsidR="00D92F60" w:rsidRPr="00E05D93" w:rsidRDefault="00D92F60" w:rsidP="006F6FF8">
    <w:pPr>
      <w:pStyle w:val="lfej"/>
      <w:pBdr>
        <w:bottom w:val="single" w:sz="4" w:space="1" w:color="auto"/>
      </w:pBdr>
      <w:tabs>
        <w:tab w:val="clear" w:pos="4536"/>
      </w:tabs>
      <w:spacing w:after="0"/>
      <w:ind w:left="851" w:firstLine="0"/>
      <w:rPr>
        <w:rFonts w:ascii="Times New Roman" w:hAnsi="Times New Roman" w:cs="Times New Roman"/>
        <w:sz w:val="28"/>
        <w:szCs w:val="28"/>
      </w:rPr>
    </w:pPr>
    <w:r w:rsidRPr="00E05D93">
      <w:rPr>
        <w:rFonts w:ascii="Times New Roman" w:hAnsi="Times New Roman" w:cs="Times New Roman"/>
        <w:noProof/>
        <w:lang w:eastAsia="hu-HU"/>
      </w:rPr>
      <w:drawing>
        <wp:anchor distT="0" distB="0" distL="114300" distR="114300" simplePos="0" relativeHeight="251661824" behindDoc="1" locked="0" layoutInCell="1" allowOverlap="1" wp14:anchorId="535105B9" wp14:editId="66555FA0">
          <wp:simplePos x="0" y="0"/>
          <wp:positionH relativeFrom="column">
            <wp:posOffset>-9525</wp:posOffset>
          </wp:positionH>
          <wp:positionV relativeFrom="paragraph">
            <wp:posOffset>-277495</wp:posOffset>
          </wp:positionV>
          <wp:extent cx="420370" cy="784860"/>
          <wp:effectExtent l="0" t="0" r="0" b="0"/>
          <wp:wrapSquare wrapText="bothSides"/>
          <wp:docPr id="38" name="Kép 7" descr="nik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7" descr="niklogo.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20370" cy="784860"/>
                  </a:xfrm>
                  <a:prstGeom prst="rect">
                    <a:avLst/>
                  </a:prstGeom>
                  <a:noFill/>
                  <a:ln>
                    <a:noFill/>
                  </a:ln>
                </pic:spPr>
              </pic:pic>
            </a:graphicData>
          </a:graphic>
        </wp:anchor>
      </w:drawing>
    </w:r>
    <w:r w:rsidRPr="00E05D93">
      <w:rPr>
        <w:rFonts w:ascii="Times New Roman" w:hAnsi="Times New Roman" w:cs="Times New Roman"/>
      </w:rPr>
      <w:t xml:space="preserve">Óbudai Egyetem </w:t>
    </w:r>
    <w:r w:rsidRPr="00E05D93">
      <w:rPr>
        <w:rFonts w:ascii="Times New Roman" w:hAnsi="Times New Roman" w:cs="Times New Roman"/>
      </w:rPr>
      <w:tab/>
      <w:t>Meteorológiai észlelők támogatása</w:t>
    </w:r>
  </w:p>
  <w:p w14:paraId="3C5D02DD" w14:textId="77777777" w:rsidR="00D92F60" w:rsidRPr="00E05D93" w:rsidRDefault="00D92F60" w:rsidP="006F6FF8">
    <w:pPr>
      <w:pStyle w:val="lfej"/>
      <w:pBdr>
        <w:bottom w:val="single" w:sz="4" w:space="1" w:color="auto"/>
      </w:pBdr>
      <w:tabs>
        <w:tab w:val="clear" w:pos="4536"/>
      </w:tabs>
      <w:spacing w:after="360"/>
      <w:ind w:left="851" w:firstLine="0"/>
      <w:rPr>
        <w:rFonts w:ascii="Times New Roman" w:hAnsi="Times New Roman" w:cs="Times New Roman"/>
        <w:sz w:val="28"/>
        <w:szCs w:val="28"/>
      </w:rPr>
    </w:pPr>
    <w:r w:rsidRPr="00E05D93">
      <w:rPr>
        <w:rFonts w:ascii="Times New Roman" w:hAnsi="Times New Roman" w:cs="Times New Roman"/>
      </w:rPr>
      <w:t>Neumann János Informatikai Kar</w:t>
    </w:r>
    <w:r w:rsidRPr="00E05D93">
      <w:rPr>
        <w:rFonts w:ascii="Times New Roman" w:hAnsi="Times New Roman" w:cs="Times New Roman"/>
      </w:rPr>
      <w:tab/>
      <w:t>gépi látó rendszerrel</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11B5330"/>
    <w:multiLevelType w:val="hybridMultilevel"/>
    <w:tmpl w:val="5B9CDBD8"/>
    <w:lvl w:ilvl="0" w:tplc="040E0001">
      <w:start w:val="1"/>
      <w:numFmt w:val="bullet"/>
      <w:lvlText w:val=""/>
      <w:lvlJc w:val="left"/>
      <w:pPr>
        <w:ind w:left="1145" w:hanging="360"/>
      </w:pPr>
      <w:rPr>
        <w:rFonts w:ascii="Symbol" w:hAnsi="Symbol" w:hint="default"/>
      </w:rPr>
    </w:lvl>
    <w:lvl w:ilvl="1" w:tplc="040E0003" w:tentative="1">
      <w:start w:val="1"/>
      <w:numFmt w:val="bullet"/>
      <w:lvlText w:val="o"/>
      <w:lvlJc w:val="left"/>
      <w:pPr>
        <w:ind w:left="1865" w:hanging="360"/>
      </w:pPr>
      <w:rPr>
        <w:rFonts w:ascii="Courier New" w:hAnsi="Courier New" w:cs="Courier New" w:hint="default"/>
      </w:rPr>
    </w:lvl>
    <w:lvl w:ilvl="2" w:tplc="040E0005" w:tentative="1">
      <w:start w:val="1"/>
      <w:numFmt w:val="bullet"/>
      <w:lvlText w:val=""/>
      <w:lvlJc w:val="left"/>
      <w:pPr>
        <w:ind w:left="2585" w:hanging="360"/>
      </w:pPr>
      <w:rPr>
        <w:rFonts w:ascii="Wingdings" w:hAnsi="Wingdings" w:hint="default"/>
      </w:rPr>
    </w:lvl>
    <w:lvl w:ilvl="3" w:tplc="040E0001" w:tentative="1">
      <w:start w:val="1"/>
      <w:numFmt w:val="bullet"/>
      <w:lvlText w:val=""/>
      <w:lvlJc w:val="left"/>
      <w:pPr>
        <w:ind w:left="3305" w:hanging="360"/>
      </w:pPr>
      <w:rPr>
        <w:rFonts w:ascii="Symbol" w:hAnsi="Symbol" w:hint="default"/>
      </w:rPr>
    </w:lvl>
    <w:lvl w:ilvl="4" w:tplc="040E0003" w:tentative="1">
      <w:start w:val="1"/>
      <w:numFmt w:val="bullet"/>
      <w:lvlText w:val="o"/>
      <w:lvlJc w:val="left"/>
      <w:pPr>
        <w:ind w:left="4025" w:hanging="360"/>
      </w:pPr>
      <w:rPr>
        <w:rFonts w:ascii="Courier New" w:hAnsi="Courier New" w:cs="Courier New" w:hint="default"/>
      </w:rPr>
    </w:lvl>
    <w:lvl w:ilvl="5" w:tplc="040E0005" w:tentative="1">
      <w:start w:val="1"/>
      <w:numFmt w:val="bullet"/>
      <w:lvlText w:val=""/>
      <w:lvlJc w:val="left"/>
      <w:pPr>
        <w:ind w:left="4745" w:hanging="360"/>
      </w:pPr>
      <w:rPr>
        <w:rFonts w:ascii="Wingdings" w:hAnsi="Wingdings" w:hint="default"/>
      </w:rPr>
    </w:lvl>
    <w:lvl w:ilvl="6" w:tplc="040E0001" w:tentative="1">
      <w:start w:val="1"/>
      <w:numFmt w:val="bullet"/>
      <w:lvlText w:val=""/>
      <w:lvlJc w:val="left"/>
      <w:pPr>
        <w:ind w:left="5465" w:hanging="360"/>
      </w:pPr>
      <w:rPr>
        <w:rFonts w:ascii="Symbol" w:hAnsi="Symbol" w:hint="default"/>
      </w:rPr>
    </w:lvl>
    <w:lvl w:ilvl="7" w:tplc="040E0003" w:tentative="1">
      <w:start w:val="1"/>
      <w:numFmt w:val="bullet"/>
      <w:lvlText w:val="o"/>
      <w:lvlJc w:val="left"/>
      <w:pPr>
        <w:ind w:left="6185" w:hanging="360"/>
      </w:pPr>
      <w:rPr>
        <w:rFonts w:ascii="Courier New" w:hAnsi="Courier New" w:cs="Courier New" w:hint="default"/>
      </w:rPr>
    </w:lvl>
    <w:lvl w:ilvl="8" w:tplc="040E0005" w:tentative="1">
      <w:start w:val="1"/>
      <w:numFmt w:val="bullet"/>
      <w:lvlText w:val=""/>
      <w:lvlJc w:val="left"/>
      <w:pPr>
        <w:ind w:left="6905" w:hanging="360"/>
      </w:pPr>
      <w:rPr>
        <w:rFonts w:ascii="Wingdings" w:hAnsi="Wingdings" w:hint="default"/>
      </w:rPr>
    </w:lvl>
  </w:abstractNum>
  <w:abstractNum w:abstractNumId="1">
    <w:nsid w:val="2A31522B"/>
    <w:multiLevelType w:val="hybridMultilevel"/>
    <w:tmpl w:val="F4D08506"/>
    <w:lvl w:ilvl="0" w:tplc="040E0001">
      <w:start w:val="1"/>
      <w:numFmt w:val="bullet"/>
      <w:lvlText w:val=""/>
      <w:lvlJc w:val="left"/>
      <w:pPr>
        <w:ind w:left="1145" w:hanging="360"/>
      </w:pPr>
      <w:rPr>
        <w:rFonts w:ascii="Symbol" w:hAnsi="Symbol" w:hint="default"/>
      </w:rPr>
    </w:lvl>
    <w:lvl w:ilvl="1" w:tplc="040E0003" w:tentative="1">
      <w:start w:val="1"/>
      <w:numFmt w:val="bullet"/>
      <w:lvlText w:val="o"/>
      <w:lvlJc w:val="left"/>
      <w:pPr>
        <w:ind w:left="1865" w:hanging="360"/>
      </w:pPr>
      <w:rPr>
        <w:rFonts w:ascii="Courier New" w:hAnsi="Courier New" w:cs="Courier New" w:hint="default"/>
      </w:rPr>
    </w:lvl>
    <w:lvl w:ilvl="2" w:tplc="040E0005" w:tentative="1">
      <w:start w:val="1"/>
      <w:numFmt w:val="bullet"/>
      <w:lvlText w:val=""/>
      <w:lvlJc w:val="left"/>
      <w:pPr>
        <w:ind w:left="2585" w:hanging="360"/>
      </w:pPr>
      <w:rPr>
        <w:rFonts w:ascii="Wingdings" w:hAnsi="Wingdings" w:hint="default"/>
      </w:rPr>
    </w:lvl>
    <w:lvl w:ilvl="3" w:tplc="040E0001" w:tentative="1">
      <w:start w:val="1"/>
      <w:numFmt w:val="bullet"/>
      <w:lvlText w:val=""/>
      <w:lvlJc w:val="left"/>
      <w:pPr>
        <w:ind w:left="3305" w:hanging="360"/>
      </w:pPr>
      <w:rPr>
        <w:rFonts w:ascii="Symbol" w:hAnsi="Symbol" w:hint="default"/>
      </w:rPr>
    </w:lvl>
    <w:lvl w:ilvl="4" w:tplc="040E0003" w:tentative="1">
      <w:start w:val="1"/>
      <w:numFmt w:val="bullet"/>
      <w:lvlText w:val="o"/>
      <w:lvlJc w:val="left"/>
      <w:pPr>
        <w:ind w:left="4025" w:hanging="360"/>
      </w:pPr>
      <w:rPr>
        <w:rFonts w:ascii="Courier New" w:hAnsi="Courier New" w:cs="Courier New" w:hint="default"/>
      </w:rPr>
    </w:lvl>
    <w:lvl w:ilvl="5" w:tplc="040E0005" w:tentative="1">
      <w:start w:val="1"/>
      <w:numFmt w:val="bullet"/>
      <w:lvlText w:val=""/>
      <w:lvlJc w:val="left"/>
      <w:pPr>
        <w:ind w:left="4745" w:hanging="360"/>
      </w:pPr>
      <w:rPr>
        <w:rFonts w:ascii="Wingdings" w:hAnsi="Wingdings" w:hint="default"/>
      </w:rPr>
    </w:lvl>
    <w:lvl w:ilvl="6" w:tplc="040E0001" w:tentative="1">
      <w:start w:val="1"/>
      <w:numFmt w:val="bullet"/>
      <w:lvlText w:val=""/>
      <w:lvlJc w:val="left"/>
      <w:pPr>
        <w:ind w:left="5465" w:hanging="360"/>
      </w:pPr>
      <w:rPr>
        <w:rFonts w:ascii="Symbol" w:hAnsi="Symbol" w:hint="default"/>
      </w:rPr>
    </w:lvl>
    <w:lvl w:ilvl="7" w:tplc="040E0003" w:tentative="1">
      <w:start w:val="1"/>
      <w:numFmt w:val="bullet"/>
      <w:lvlText w:val="o"/>
      <w:lvlJc w:val="left"/>
      <w:pPr>
        <w:ind w:left="6185" w:hanging="360"/>
      </w:pPr>
      <w:rPr>
        <w:rFonts w:ascii="Courier New" w:hAnsi="Courier New" w:cs="Courier New" w:hint="default"/>
      </w:rPr>
    </w:lvl>
    <w:lvl w:ilvl="8" w:tplc="040E0005" w:tentative="1">
      <w:start w:val="1"/>
      <w:numFmt w:val="bullet"/>
      <w:lvlText w:val=""/>
      <w:lvlJc w:val="left"/>
      <w:pPr>
        <w:ind w:left="6905" w:hanging="360"/>
      </w:pPr>
      <w:rPr>
        <w:rFonts w:ascii="Wingdings" w:hAnsi="Wingdings" w:hint="default"/>
      </w:rPr>
    </w:lvl>
  </w:abstractNum>
  <w:abstractNum w:abstractNumId="2">
    <w:nsid w:val="4858267A"/>
    <w:multiLevelType w:val="hybridMultilevel"/>
    <w:tmpl w:val="5B7043C2"/>
    <w:lvl w:ilvl="0" w:tplc="FFFFFFFF">
      <w:start w:val="1"/>
      <w:numFmt w:val="decimal"/>
      <w:lvlText w:val="%1."/>
      <w:lvlJc w:val="left"/>
      <w:pPr>
        <w:tabs>
          <w:tab w:val="num" w:pos="360"/>
        </w:tabs>
        <w:ind w:left="360" w:hanging="360"/>
      </w:pPr>
      <w:rPr>
        <w:rFonts w:hint="default"/>
      </w:rPr>
    </w:lvl>
    <w:lvl w:ilvl="1" w:tplc="FFFFFFFF" w:tentative="1">
      <w:start w:val="1"/>
      <w:numFmt w:val="lowerLetter"/>
      <w:lvlText w:val="%2."/>
      <w:lvlJc w:val="left"/>
      <w:pPr>
        <w:tabs>
          <w:tab w:val="num" w:pos="1080"/>
        </w:tabs>
        <w:ind w:left="1080" w:hanging="360"/>
      </w:pPr>
    </w:lvl>
    <w:lvl w:ilvl="2" w:tplc="FFFFFFFF" w:tentative="1">
      <w:start w:val="1"/>
      <w:numFmt w:val="lowerRoman"/>
      <w:lvlText w:val="%3."/>
      <w:lvlJc w:val="right"/>
      <w:pPr>
        <w:tabs>
          <w:tab w:val="num" w:pos="1800"/>
        </w:tabs>
        <w:ind w:left="1800" w:hanging="180"/>
      </w:pPr>
    </w:lvl>
    <w:lvl w:ilvl="3" w:tplc="FFFFFFFF" w:tentative="1">
      <w:start w:val="1"/>
      <w:numFmt w:val="decimal"/>
      <w:lvlText w:val="%4."/>
      <w:lvlJc w:val="left"/>
      <w:pPr>
        <w:tabs>
          <w:tab w:val="num" w:pos="2520"/>
        </w:tabs>
        <w:ind w:left="2520" w:hanging="360"/>
      </w:pPr>
    </w:lvl>
    <w:lvl w:ilvl="4" w:tplc="FFFFFFFF" w:tentative="1">
      <w:start w:val="1"/>
      <w:numFmt w:val="lowerLetter"/>
      <w:lvlText w:val="%5."/>
      <w:lvlJc w:val="left"/>
      <w:pPr>
        <w:tabs>
          <w:tab w:val="num" w:pos="3240"/>
        </w:tabs>
        <w:ind w:left="3240" w:hanging="360"/>
      </w:pPr>
    </w:lvl>
    <w:lvl w:ilvl="5" w:tplc="FFFFFFFF" w:tentative="1">
      <w:start w:val="1"/>
      <w:numFmt w:val="lowerRoman"/>
      <w:lvlText w:val="%6."/>
      <w:lvlJc w:val="right"/>
      <w:pPr>
        <w:tabs>
          <w:tab w:val="num" w:pos="3960"/>
        </w:tabs>
        <w:ind w:left="3960" w:hanging="180"/>
      </w:pPr>
    </w:lvl>
    <w:lvl w:ilvl="6" w:tplc="FFFFFFFF" w:tentative="1">
      <w:start w:val="1"/>
      <w:numFmt w:val="decimal"/>
      <w:lvlText w:val="%7."/>
      <w:lvlJc w:val="left"/>
      <w:pPr>
        <w:tabs>
          <w:tab w:val="num" w:pos="4680"/>
        </w:tabs>
        <w:ind w:left="4680" w:hanging="360"/>
      </w:pPr>
    </w:lvl>
    <w:lvl w:ilvl="7" w:tplc="FFFFFFFF" w:tentative="1">
      <w:start w:val="1"/>
      <w:numFmt w:val="lowerLetter"/>
      <w:lvlText w:val="%8."/>
      <w:lvlJc w:val="left"/>
      <w:pPr>
        <w:tabs>
          <w:tab w:val="num" w:pos="5400"/>
        </w:tabs>
        <w:ind w:left="5400" w:hanging="360"/>
      </w:pPr>
    </w:lvl>
    <w:lvl w:ilvl="8" w:tplc="FFFFFFFF" w:tentative="1">
      <w:start w:val="1"/>
      <w:numFmt w:val="lowerRoman"/>
      <w:lvlText w:val="%9."/>
      <w:lvlJc w:val="right"/>
      <w:pPr>
        <w:tabs>
          <w:tab w:val="num" w:pos="6120"/>
        </w:tabs>
        <w:ind w:left="6120" w:hanging="180"/>
      </w:pPr>
    </w:lvl>
  </w:abstractNum>
  <w:abstractNum w:abstractNumId="3">
    <w:nsid w:val="5C5F6883"/>
    <w:multiLevelType w:val="hybridMultilevel"/>
    <w:tmpl w:val="4E48B5D6"/>
    <w:lvl w:ilvl="0" w:tplc="040E000F">
      <w:start w:val="1"/>
      <w:numFmt w:val="decimal"/>
      <w:lvlText w:val="%1."/>
      <w:lvlJc w:val="left"/>
      <w:pPr>
        <w:ind w:left="1146" w:hanging="360"/>
      </w:pPr>
    </w:lvl>
    <w:lvl w:ilvl="1" w:tplc="040E0019" w:tentative="1">
      <w:start w:val="1"/>
      <w:numFmt w:val="lowerLetter"/>
      <w:lvlText w:val="%2."/>
      <w:lvlJc w:val="left"/>
      <w:pPr>
        <w:ind w:left="1866" w:hanging="360"/>
      </w:pPr>
    </w:lvl>
    <w:lvl w:ilvl="2" w:tplc="040E001B" w:tentative="1">
      <w:start w:val="1"/>
      <w:numFmt w:val="lowerRoman"/>
      <w:lvlText w:val="%3."/>
      <w:lvlJc w:val="right"/>
      <w:pPr>
        <w:ind w:left="2586" w:hanging="180"/>
      </w:pPr>
    </w:lvl>
    <w:lvl w:ilvl="3" w:tplc="040E000F" w:tentative="1">
      <w:start w:val="1"/>
      <w:numFmt w:val="decimal"/>
      <w:lvlText w:val="%4."/>
      <w:lvlJc w:val="left"/>
      <w:pPr>
        <w:ind w:left="3306" w:hanging="360"/>
      </w:pPr>
    </w:lvl>
    <w:lvl w:ilvl="4" w:tplc="040E0019" w:tentative="1">
      <w:start w:val="1"/>
      <w:numFmt w:val="lowerLetter"/>
      <w:lvlText w:val="%5."/>
      <w:lvlJc w:val="left"/>
      <w:pPr>
        <w:ind w:left="4026" w:hanging="360"/>
      </w:pPr>
    </w:lvl>
    <w:lvl w:ilvl="5" w:tplc="040E001B" w:tentative="1">
      <w:start w:val="1"/>
      <w:numFmt w:val="lowerRoman"/>
      <w:lvlText w:val="%6."/>
      <w:lvlJc w:val="right"/>
      <w:pPr>
        <w:ind w:left="4746" w:hanging="180"/>
      </w:pPr>
    </w:lvl>
    <w:lvl w:ilvl="6" w:tplc="040E000F" w:tentative="1">
      <w:start w:val="1"/>
      <w:numFmt w:val="decimal"/>
      <w:lvlText w:val="%7."/>
      <w:lvlJc w:val="left"/>
      <w:pPr>
        <w:ind w:left="5466" w:hanging="360"/>
      </w:pPr>
    </w:lvl>
    <w:lvl w:ilvl="7" w:tplc="040E0019" w:tentative="1">
      <w:start w:val="1"/>
      <w:numFmt w:val="lowerLetter"/>
      <w:lvlText w:val="%8."/>
      <w:lvlJc w:val="left"/>
      <w:pPr>
        <w:ind w:left="6186" w:hanging="360"/>
      </w:pPr>
    </w:lvl>
    <w:lvl w:ilvl="8" w:tplc="040E001B" w:tentative="1">
      <w:start w:val="1"/>
      <w:numFmt w:val="lowerRoman"/>
      <w:lvlText w:val="%9."/>
      <w:lvlJc w:val="right"/>
      <w:pPr>
        <w:ind w:left="6906" w:hanging="180"/>
      </w:pPr>
    </w:lvl>
  </w:abstractNum>
  <w:abstractNum w:abstractNumId="4">
    <w:nsid w:val="61250955"/>
    <w:multiLevelType w:val="multilevel"/>
    <w:tmpl w:val="80AE36DE"/>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5">
    <w:nsid w:val="7B5238CD"/>
    <w:multiLevelType w:val="multilevel"/>
    <w:tmpl w:val="8F1820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5"/>
  </w:num>
  <w:num w:numId="2">
    <w:abstractNumId w:val="2"/>
  </w:num>
  <w:num w:numId="3">
    <w:abstractNumId w:val="3"/>
  </w:num>
  <w:num w:numId="4">
    <w:abstractNumId w:val="4"/>
  </w:num>
  <w:num w:numId="5">
    <w:abstractNumId w:val="1"/>
  </w:num>
  <w:num w:numId="6">
    <w:abstractNumId w:val="0"/>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Bartha Márk">
    <w15:presenceInfo w15:providerId="Windows Live" w15:userId="0b6126cb3e2ef19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3"/>
  <w:proofState w:spelling="clean" w:grammar="clean"/>
  <w:trackRevisions/>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2142D"/>
    <w:rsid w:val="00010593"/>
    <w:rsid w:val="00011766"/>
    <w:rsid w:val="00014A30"/>
    <w:rsid w:val="00020B20"/>
    <w:rsid w:val="000212B5"/>
    <w:rsid w:val="00023E76"/>
    <w:rsid w:val="00023EE7"/>
    <w:rsid w:val="00025EF2"/>
    <w:rsid w:val="00030349"/>
    <w:rsid w:val="00037804"/>
    <w:rsid w:val="00037F97"/>
    <w:rsid w:val="00040315"/>
    <w:rsid w:val="0004471C"/>
    <w:rsid w:val="00045173"/>
    <w:rsid w:val="00052B16"/>
    <w:rsid w:val="00055D67"/>
    <w:rsid w:val="0006213F"/>
    <w:rsid w:val="00062C7B"/>
    <w:rsid w:val="00065012"/>
    <w:rsid w:val="00065C3D"/>
    <w:rsid w:val="00065F6F"/>
    <w:rsid w:val="0007154E"/>
    <w:rsid w:val="00081893"/>
    <w:rsid w:val="0008420E"/>
    <w:rsid w:val="00085538"/>
    <w:rsid w:val="0008634C"/>
    <w:rsid w:val="000873BB"/>
    <w:rsid w:val="00090671"/>
    <w:rsid w:val="00090D74"/>
    <w:rsid w:val="00090F91"/>
    <w:rsid w:val="00092379"/>
    <w:rsid w:val="00093A10"/>
    <w:rsid w:val="000A1288"/>
    <w:rsid w:val="000A4B78"/>
    <w:rsid w:val="000A5B86"/>
    <w:rsid w:val="000B2116"/>
    <w:rsid w:val="000B3313"/>
    <w:rsid w:val="000B467E"/>
    <w:rsid w:val="000C1732"/>
    <w:rsid w:val="000C22DB"/>
    <w:rsid w:val="000C41CB"/>
    <w:rsid w:val="000C5801"/>
    <w:rsid w:val="000C6BA2"/>
    <w:rsid w:val="000C774B"/>
    <w:rsid w:val="000D3646"/>
    <w:rsid w:val="000E1EC5"/>
    <w:rsid w:val="000E24C3"/>
    <w:rsid w:val="000E2F81"/>
    <w:rsid w:val="000E4F2C"/>
    <w:rsid w:val="000F0DA8"/>
    <w:rsid w:val="000F129A"/>
    <w:rsid w:val="000F7444"/>
    <w:rsid w:val="001005F9"/>
    <w:rsid w:val="001013E0"/>
    <w:rsid w:val="00105BB3"/>
    <w:rsid w:val="00105C8B"/>
    <w:rsid w:val="00105FED"/>
    <w:rsid w:val="00106E29"/>
    <w:rsid w:val="00111928"/>
    <w:rsid w:val="001251E3"/>
    <w:rsid w:val="001266B5"/>
    <w:rsid w:val="0012676E"/>
    <w:rsid w:val="00130134"/>
    <w:rsid w:val="00131072"/>
    <w:rsid w:val="00131399"/>
    <w:rsid w:val="00141CDF"/>
    <w:rsid w:val="00153AAA"/>
    <w:rsid w:val="00153D4E"/>
    <w:rsid w:val="001550CC"/>
    <w:rsid w:val="00157693"/>
    <w:rsid w:val="001606DF"/>
    <w:rsid w:val="001619D5"/>
    <w:rsid w:val="001751F9"/>
    <w:rsid w:val="001772C6"/>
    <w:rsid w:val="00180381"/>
    <w:rsid w:val="001830AC"/>
    <w:rsid w:val="001857FE"/>
    <w:rsid w:val="00190B31"/>
    <w:rsid w:val="00193B13"/>
    <w:rsid w:val="00195D50"/>
    <w:rsid w:val="00196B04"/>
    <w:rsid w:val="00196CEA"/>
    <w:rsid w:val="00197AC5"/>
    <w:rsid w:val="001A1C31"/>
    <w:rsid w:val="001A5CCE"/>
    <w:rsid w:val="001B0113"/>
    <w:rsid w:val="001B222B"/>
    <w:rsid w:val="001B25C5"/>
    <w:rsid w:val="001B2AB3"/>
    <w:rsid w:val="001B648D"/>
    <w:rsid w:val="001B6609"/>
    <w:rsid w:val="001C0295"/>
    <w:rsid w:val="001C145D"/>
    <w:rsid w:val="001D091F"/>
    <w:rsid w:val="001D5611"/>
    <w:rsid w:val="001D6501"/>
    <w:rsid w:val="001D7704"/>
    <w:rsid w:val="001E0FDA"/>
    <w:rsid w:val="001E3E22"/>
    <w:rsid w:val="001E66D9"/>
    <w:rsid w:val="001E6EEA"/>
    <w:rsid w:val="001E70A1"/>
    <w:rsid w:val="001F51F8"/>
    <w:rsid w:val="001F538A"/>
    <w:rsid w:val="001F53EE"/>
    <w:rsid w:val="001F7AE3"/>
    <w:rsid w:val="0020480D"/>
    <w:rsid w:val="00214717"/>
    <w:rsid w:val="00217027"/>
    <w:rsid w:val="00232632"/>
    <w:rsid w:val="0023527C"/>
    <w:rsid w:val="00235456"/>
    <w:rsid w:val="00237BAF"/>
    <w:rsid w:val="0024118B"/>
    <w:rsid w:val="00241BDE"/>
    <w:rsid w:val="00244082"/>
    <w:rsid w:val="002442D6"/>
    <w:rsid w:val="002564C4"/>
    <w:rsid w:val="00265CC1"/>
    <w:rsid w:val="00266DF6"/>
    <w:rsid w:val="00272926"/>
    <w:rsid w:val="0027351B"/>
    <w:rsid w:val="00273609"/>
    <w:rsid w:val="0027467E"/>
    <w:rsid w:val="002752FB"/>
    <w:rsid w:val="002819FE"/>
    <w:rsid w:val="00281CE7"/>
    <w:rsid w:val="00284644"/>
    <w:rsid w:val="002862D9"/>
    <w:rsid w:val="002865EF"/>
    <w:rsid w:val="00291303"/>
    <w:rsid w:val="00292F27"/>
    <w:rsid w:val="00293CCA"/>
    <w:rsid w:val="00294B5A"/>
    <w:rsid w:val="00296D8F"/>
    <w:rsid w:val="002A38D5"/>
    <w:rsid w:val="002B2CD3"/>
    <w:rsid w:val="002B5AB7"/>
    <w:rsid w:val="002B6AB3"/>
    <w:rsid w:val="002C34D2"/>
    <w:rsid w:val="002C5003"/>
    <w:rsid w:val="002C6D33"/>
    <w:rsid w:val="002E252C"/>
    <w:rsid w:val="002E486B"/>
    <w:rsid w:val="002E4946"/>
    <w:rsid w:val="002E7E66"/>
    <w:rsid w:val="002F0057"/>
    <w:rsid w:val="002F52BF"/>
    <w:rsid w:val="00306C60"/>
    <w:rsid w:val="003105B8"/>
    <w:rsid w:val="0031574D"/>
    <w:rsid w:val="00321B05"/>
    <w:rsid w:val="00322155"/>
    <w:rsid w:val="003230E0"/>
    <w:rsid w:val="003258AA"/>
    <w:rsid w:val="00327D19"/>
    <w:rsid w:val="00330B66"/>
    <w:rsid w:val="003313D9"/>
    <w:rsid w:val="00331C2C"/>
    <w:rsid w:val="00331D51"/>
    <w:rsid w:val="00334DE1"/>
    <w:rsid w:val="00337E77"/>
    <w:rsid w:val="003408D6"/>
    <w:rsid w:val="003419F2"/>
    <w:rsid w:val="00342903"/>
    <w:rsid w:val="00345ED8"/>
    <w:rsid w:val="003469F5"/>
    <w:rsid w:val="00350533"/>
    <w:rsid w:val="00351127"/>
    <w:rsid w:val="0035162A"/>
    <w:rsid w:val="00351AE7"/>
    <w:rsid w:val="003531BC"/>
    <w:rsid w:val="003534ED"/>
    <w:rsid w:val="003562EE"/>
    <w:rsid w:val="00357439"/>
    <w:rsid w:val="00357DA1"/>
    <w:rsid w:val="00360EE4"/>
    <w:rsid w:val="00366185"/>
    <w:rsid w:val="00370835"/>
    <w:rsid w:val="00370B2F"/>
    <w:rsid w:val="003722D0"/>
    <w:rsid w:val="003801DF"/>
    <w:rsid w:val="003844BA"/>
    <w:rsid w:val="003846E9"/>
    <w:rsid w:val="003866F1"/>
    <w:rsid w:val="00386E87"/>
    <w:rsid w:val="0039236A"/>
    <w:rsid w:val="0039267E"/>
    <w:rsid w:val="00392F90"/>
    <w:rsid w:val="00393C21"/>
    <w:rsid w:val="003A345C"/>
    <w:rsid w:val="003A48EF"/>
    <w:rsid w:val="003B2587"/>
    <w:rsid w:val="003B342E"/>
    <w:rsid w:val="003B59CB"/>
    <w:rsid w:val="003B7556"/>
    <w:rsid w:val="003B7ECE"/>
    <w:rsid w:val="003C1DF3"/>
    <w:rsid w:val="003C55BD"/>
    <w:rsid w:val="003D0F7C"/>
    <w:rsid w:val="003E0A28"/>
    <w:rsid w:val="003E0DAD"/>
    <w:rsid w:val="003E124A"/>
    <w:rsid w:val="003E244F"/>
    <w:rsid w:val="003E2C84"/>
    <w:rsid w:val="003E324D"/>
    <w:rsid w:val="003E3C4B"/>
    <w:rsid w:val="003E552C"/>
    <w:rsid w:val="003E6B3F"/>
    <w:rsid w:val="003F0E9B"/>
    <w:rsid w:val="003F393B"/>
    <w:rsid w:val="0040278B"/>
    <w:rsid w:val="00416EA2"/>
    <w:rsid w:val="00435783"/>
    <w:rsid w:val="0043630F"/>
    <w:rsid w:val="00443E13"/>
    <w:rsid w:val="00447D85"/>
    <w:rsid w:val="00455F44"/>
    <w:rsid w:val="00462657"/>
    <w:rsid w:val="00462EFD"/>
    <w:rsid w:val="00462F78"/>
    <w:rsid w:val="00464E00"/>
    <w:rsid w:val="00466050"/>
    <w:rsid w:val="004676C1"/>
    <w:rsid w:val="00474A97"/>
    <w:rsid w:val="00474C9B"/>
    <w:rsid w:val="00480705"/>
    <w:rsid w:val="004842F3"/>
    <w:rsid w:val="004843A7"/>
    <w:rsid w:val="0048716A"/>
    <w:rsid w:val="004876D4"/>
    <w:rsid w:val="004920D1"/>
    <w:rsid w:val="0049423C"/>
    <w:rsid w:val="004947CB"/>
    <w:rsid w:val="004A524A"/>
    <w:rsid w:val="004A5D2D"/>
    <w:rsid w:val="004A697E"/>
    <w:rsid w:val="004A779C"/>
    <w:rsid w:val="004B1327"/>
    <w:rsid w:val="004B16B5"/>
    <w:rsid w:val="004B2998"/>
    <w:rsid w:val="004B3C9B"/>
    <w:rsid w:val="004B3D67"/>
    <w:rsid w:val="004B592A"/>
    <w:rsid w:val="004B7C64"/>
    <w:rsid w:val="004C1527"/>
    <w:rsid w:val="004C39E9"/>
    <w:rsid w:val="004C548A"/>
    <w:rsid w:val="004C632D"/>
    <w:rsid w:val="004D5293"/>
    <w:rsid w:val="004E31E9"/>
    <w:rsid w:val="004E4AA6"/>
    <w:rsid w:val="004E4F01"/>
    <w:rsid w:val="004F0315"/>
    <w:rsid w:val="004F20F4"/>
    <w:rsid w:val="004F5519"/>
    <w:rsid w:val="005009F5"/>
    <w:rsid w:val="00502F14"/>
    <w:rsid w:val="00503141"/>
    <w:rsid w:val="00507923"/>
    <w:rsid w:val="005130B9"/>
    <w:rsid w:val="00514072"/>
    <w:rsid w:val="0051473A"/>
    <w:rsid w:val="00514A76"/>
    <w:rsid w:val="005200A2"/>
    <w:rsid w:val="00522843"/>
    <w:rsid w:val="00523B3F"/>
    <w:rsid w:val="00525BA3"/>
    <w:rsid w:val="00530311"/>
    <w:rsid w:val="00534F8E"/>
    <w:rsid w:val="00541AE6"/>
    <w:rsid w:val="00543C4C"/>
    <w:rsid w:val="005511DB"/>
    <w:rsid w:val="00554C05"/>
    <w:rsid w:val="00564516"/>
    <w:rsid w:val="005661C8"/>
    <w:rsid w:val="0057384B"/>
    <w:rsid w:val="00574436"/>
    <w:rsid w:val="00575111"/>
    <w:rsid w:val="005921E1"/>
    <w:rsid w:val="0059786A"/>
    <w:rsid w:val="005A585F"/>
    <w:rsid w:val="005A6233"/>
    <w:rsid w:val="005B27D5"/>
    <w:rsid w:val="005C2DAD"/>
    <w:rsid w:val="005C2F1B"/>
    <w:rsid w:val="005C5D7D"/>
    <w:rsid w:val="005C7147"/>
    <w:rsid w:val="005D1B43"/>
    <w:rsid w:val="005D1E60"/>
    <w:rsid w:val="005D4F36"/>
    <w:rsid w:val="005D510F"/>
    <w:rsid w:val="005E00E8"/>
    <w:rsid w:val="005E03A8"/>
    <w:rsid w:val="005E184A"/>
    <w:rsid w:val="005E1E5C"/>
    <w:rsid w:val="005E1E70"/>
    <w:rsid w:val="005E2835"/>
    <w:rsid w:val="005E677D"/>
    <w:rsid w:val="005E7A55"/>
    <w:rsid w:val="005F0283"/>
    <w:rsid w:val="005F045A"/>
    <w:rsid w:val="005F25E6"/>
    <w:rsid w:val="005F5A8B"/>
    <w:rsid w:val="005F672C"/>
    <w:rsid w:val="0060219D"/>
    <w:rsid w:val="006073A8"/>
    <w:rsid w:val="00611C22"/>
    <w:rsid w:val="00614C53"/>
    <w:rsid w:val="006208D0"/>
    <w:rsid w:val="00624066"/>
    <w:rsid w:val="00625050"/>
    <w:rsid w:val="00627BFC"/>
    <w:rsid w:val="00630994"/>
    <w:rsid w:val="006321D7"/>
    <w:rsid w:val="006339A6"/>
    <w:rsid w:val="00635EC2"/>
    <w:rsid w:val="0064093B"/>
    <w:rsid w:val="00640EE0"/>
    <w:rsid w:val="0064568D"/>
    <w:rsid w:val="00654231"/>
    <w:rsid w:val="00654AC3"/>
    <w:rsid w:val="006552A1"/>
    <w:rsid w:val="00655FE4"/>
    <w:rsid w:val="00657B0F"/>
    <w:rsid w:val="00662B86"/>
    <w:rsid w:val="0067504D"/>
    <w:rsid w:val="00676375"/>
    <w:rsid w:val="006801EF"/>
    <w:rsid w:val="00686A34"/>
    <w:rsid w:val="00686B6E"/>
    <w:rsid w:val="00690969"/>
    <w:rsid w:val="006921C8"/>
    <w:rsid w:val="006968AA"/>
    <w:rsid w:val="00696A73"/>
    <w:rsid w:val="0069758B"/>
    <w:rsid w:val="00697B7A"/>
    <w:rsid w:val="006A0DE4"/>
    <w:rsid w:val="006A28E3"/>
    <w:rsid w:val="006A4AD1"/>
    <w:rsid w:val="006A5A61"/>
    <w:rsid w:val="006A6AD9"/>
    <w:rsid w:val="006B32A2"/>
    <w:rsid w:val="006B39E2"/>
    <w:rsid w:val="006B3F6E"/>
    <w:rsid w:val="006B6C31"/>
    <w:rsid w:val="006B6D4A"/>
    <w:rsid w:val="006B72A5"/>
    <w:rsid w:val="006B77D1"/>
    <w:rsid w:val="006C2629"/>
    <w:rsid w:val="006C5CD2"/>
    <w:rsid w:val="006C6337"/>
    <w:rsid w:val="006C635E"/>
    <w:rsid w:val="006D0DEF"/>
    <w:rsid w:val="006D22D6"/>
    <w:rsid w:val="006D2E92"/>
    <w:rsid w:val="006D4C2D"/>
    <w:rsid w:val="006E037D"/>
    <w:rsid w:val="006E116B"/>
    <w:rsid w:val="006E4C0D"/>
    <w:rsid w:val="006E5E10"/>
    <w:rsid w:val="006F2538"/>
    <w:rsid w:val="006F4066"/>
    <w:rsid w:val="006F6FA4"/>
    <w:rsid w:val="006F6FF8"/>
    <w:rsid w:val="006F7866"/>
    <w:rsid w:val="006F7B0B"/>
    <w:rsid w:val="007103FA"/>
    <w:rsid w:val="007115F8"/>
    <w:rsid w:val="00712842"/>
    <w:rsid w:val="0071521D"/>
    <w:rsid w:val="007174F9"/>
    <w:rsid w:val="00720EC8"/>
    <w:rsid w:val="00723F70"/>
    <w:rsid w:val="0072452C"/>
    <w:rsid w:val="00731005"/>
    <w:rsid w:val="0073438E"/>
    <w:rsid w:val="00735C2F"/>
    <w:rsid w:val="00735D96"/>
    <w:rsid w:val="00735F27"/>
    <w:rsid w:val="00736BD1"/>
    <w:rsid w:val="00741916"/>
    <w:rsid w:val="00750117"/>
    <w:rsid w:val="007651A8"/>
    <w:rsid w:val="007666F2"/>
    <w:rsid w:val="00770146"/>
    <w:rsid w:val="00782973"/>
    <w:rsid w:val="00782F9D"/>
    <w:rsid w:val="00783418"/>
    <w:rsid w:val="00783CA5"/>
    <w:rsid w:val="00784EE6"/>
    <w:rsid w:val="0079072D"/>
    <w:rsid w:val="00791570"/>
    <w:rsid w:val="00791B26"/>
    <w:rsid w:val="00791EF1"/>
    <w:rsid w:val="0079248A"/>
    <w:rsid w:val="0079543E"/>
    <w:rsid w:val="007A2831"/>
    <w:rsid w:val="007A4219"/>
    <w:rsid w:val="007A51C3"/>
    <w:rsid w:val="007B0C57"/>
    <w:rsid w:val="007B5F5E"/>
    <w:rsid w:val="007B698D"/>
    <w:rsid w:val="007B7C25"/>
    <w:rsid w:val="007C09F3"/>
    <w:rsid w:val="007C3785"/>
    <w:rsid w:val="007C4B85"/>
    <w:rsid w:val="007D0040"/>
    <w:rsid w:val="007D52C9"/>
    <w:rsid w:val="007D6E2E"/>
    <w:rsid w:val="007E0684"/>
    <w:rsid w:val="007E0CAB"/>
    <w:rsid w:val="007E14DE"/>
    <w:rsid w:val="007E4851"/>
    <w:rsid w:val="007E629C"/>
    <w:rsid w:val="007F08C9"/>
    <w:rsid w:val="007F106F"/>
    <w:rsid w:val="007F4ED8"/>
    <w:rsid w:val="007F5DE0"/>
    <w:rsid w:val="007F7774"/>
    <w:rsid w:val="007F7B72"/>
    <w:rsid w:val="0080006C"/>
    <w:rsid w:val="008016FB"/>
    <w:rsid w:val="008043B6"/>
    <w:rsid w:val="00805E3D"/>
    <w:rsid w:val="0080633D"/>
    <w:rsid w:val="00806B09"/>
    <w:rsid w:val="0082041D"/>
    <w:rsid w:val="008210CE"/>
    <w:rsid w:val="00821FB2"/>
    <w:rsid w:val="00830917"/>
    <w:rsid w:val="00831384"/>
    <w:rsid w:val="00831614"/>
    <w:rsid w:val="00832556"/>
    <w:rsid w:val="00832B4D"/>
    <w:rsid w:val="00832D34"/>
    <w:rsid w:val="00837C7A"/>
    <w:rsid w:val="00837D15"/>
    <w:rsid w:val="00841985"/>
    <w:rsid w:val="00847C12"/>
    <w:rsid w:val="0085210E"/>
    <w:rsid w:val="0085454C"/>
    <w:rsid w:val="00855D84"/>
    <w:rsid w:val="0086552E"/>
    <w:rsid w:val="00866278"/>
    <w:rsid w:val="0087795C"/>
    <w:rsid w:val="00883169"/>
    <w:rsid w:val="008851C1"/>
    <w:rsid w:val="00887B42"/>
    <w:rsid w:val="00890407"/>
    <w:rsid w:val="00891DD3"/>
    <w:rsid w:val="00892503"/>
    <w:rsid w:val="0089433F"/>
    <w:rsid w:val="00895D4C"/>
    <w:rsid w:val="008A0F68"/>
    <w:rsid w:val="008A234B"/>
    <w:rsid w:val="008A27A7"/>
    <w:rsid w:val="008A2F7D"/>
    <w:rsid w:val="008A7306"/>
    <w:rsid w:val="008A7E97"/>
    <w:rsid w:val="008B1E0D"/>
    <w:rsid w:val="008B2179"/>
    <w:rsid w:val="008B313D"/>
    <w:rsid w:val="008C0AD5"/>
    <w:rsid w:val="008C5E60"/>
    <w:rsid w:val="008D6290"/>
    <w:rsid w:val="008E516C"/>
    <w:rsid w:val="008E534B"/>
    <w:rsid w:val="008E56E3"/>
    <w:rsid w:val="008F2439"/>
    <w:rsid w:val="008F2502"/>
    <w:rsid w:val="008F366A"/>
    <w:rsid w:val="008F381F"/>
    <w:rsid w:val="008F42E9"/>
    <w:rsid w:val="008F64E4"/>
    <w:rsid w:val="00900AB6"/>
    <w:rsid w:val="009076CB"/>
    <w:rsid w:val="00910CA6"/>
    <w:rsid w:val="00915D23"/>
    <w:rsid w:val="00916239"/>
    <w:rsid w:val="009236F6"/>
    <w:rsid w:val="00931CE0"/>
    <w:rsid w:val="0094134C"/>
    <w:rsid w:val="00941B82"/>
    <w:rsid w:val="00941CC6"/>
    <w:rsid w:val="00943E5E"/>
    <w:rsid w:val="00945916"/>
    <w:rsid w:val="0094748D"/>
    <w:rsid w:val="009538BC"/>
    <w:rsid w:val="0095496B"/>
    <w:rsid w:val="00956500"/>
    <w:rsid w:val="00963391"/>
    <w:rsid w:val="0096380D"/>
    <w:rsid w:val="00964312"/>
    <w:rsid w:val="00965DB9"/>
    <w:rsid w:val="00970A50"/>
    <w:rsid w:val="00972FBD"/>
    <w:rsid w:val="00977390"/>
    <w:rsid w:val="00983D92"/>
    <w:rsid w:val="0098438F"/>
    <w:rsid w:val="00994342"/>
    <w:rsid w:val="009A1F84"/>
    <w:rsid w:val="009A220F"/>
    <w:rsid w:val="009A56A4"/>
    <w:rsid w:val="009A58B4"/>
    <w:rsid w:val="009A626E"/>
    <w:rsid w:val="009B099A"/>
    <w:rsid w:val="009B295A"/>
    <w:rsid w:val="009B393E"/>
    <w:rsid w:val="009B4E7E"/>
    <w:rsid w:val="009B5F29"/>
    <w:rsid w:val="009B7EE9"/>
    <w:rsid w:val="009D5C91"/>
    <w:rsid w:val="009D68BE"/>
    <w:rsid w:val="009E2056"/>
    <w:rsid w:val="009F2A15"/>
    <w:rsid w:val="009F3801"/>
    <w:rsid w:val="00A04D8E"/>
    <w:rsid w:val="00A11D23"/>
    <w:rsid w:val="00A12A4A"/>
    <w:rsid w:val="00A12CE5"/>
    <w:rsid w:val="00A14A7A"/>
    <w:rsid w:val="00A1520A"/>
    <w:rsid w:val="00A16430"/>
    <w:rsid w:val="00A17015"/>
    <w:rsid w:val="00A17308"/>
    <w:rsid w:val="00A24866"/>
    <w:rsid w:val="00A33842"/>
    <w:rsid w:val="00A42D2C"/>
    <w:rsid w:val="00A42FCB"/>
    <w:rsid w:val="00A4655F"/>
    <w:rsid w:val="00A51623"/>
    <w:rsid w:val="00A6404D"/>
    <w:rsid w:val="00A66775"/>
    <w:rsid w:val="00A66826"/>
    <w:rsid w:val="00A67812"/>
    <w:rsid w:val="00A72331"/>
    <w:rsid w:val="00A77A37"/>
    <w:rsid w:val="00A77AE0"/>
    <w:rsid w:val="00A830EC"/>
    <w:rsid w:val="00A87A3A"/>
    <w:rsid w:val="00A91B53"/>
    <w:rsid w:val="00A92959"/>
    <w:rsid w:val="00A9425A"/>
    <w:rsid w:val="00A953E0"/>
    <w:rsid w:val="00A97362"/>
    <w:rsid w:val="00AA0EF9"/>
    <w:rsid w:val="00AA2EEE"/>
    <w:rsid w:val="00AA34F7"/>
    <w:rsid w:val="00AA5240"/>
    <w:rsid w:val="00AA5313"/>
    <w:rsid w:val="00AA5BBA"/>
    <w:rsid w:val="00AA6EA2"/>
    <w:rsid w:val="00AB2DF4"/>
    <w:rsid w:val="00AB3D08"/>
    <w:rsid w:val="00AB7FF4"/>
    <w:rsid w:val="00AC47BB"/>
    <w:rsid w:val="00AD315B"/>
    <w:rsid w:val="00AD3564"/>
    <w:rsid w:val="00AD357A"/>
    <w:rsid w:val="00AE05CD"/>
    <w:rsid w:val="00AE1E7E"/>
    <w:rsid w:val="00AE37E5"/>
    <w:rsid w:val="00AE5BE1"/>
    <w:rsid w:val="00AE7A7B"/>
    <w:rsid w:val="00AE7FA8"/>
    <w:rsid w:val="00AF1B88"/>
    <w:rsid w:val="00AF2303"/>
    <w:rsid w:val="00AF24CC"/>
    <w:rsid w:val="00AF25C0"/>
    <w:rsid w:val="00AF35C2"/>
    <w:rsid w:val="00AF3D00"/>
    <w:rsid w:val="00AF4298"/>
    <w:rsid w:val="00AF43F8"/>
    <w:rsid w:val="00AF5581"/>
    <w:rsid w:val="00B0205D"/>
    <w:rsid w:val="00B04B90"/>
    <w:rsid w:val="00B06437"/>
    <w:rsid w:val="00B123D9"/>
    <w:rsid w:val="00B1361B"/>
    <w:rsid w:val="00B14A82"/>
    <w:rsid w:val="00B14E0F"/>
    <w:rsid w:val="00B15BC2"/>
    <w:rsid w:val="00B20D25"/>
    <w:rsid w:val="00B22903"/>
    <w:rsid w:val="00B2419F"/>
    <w:rsid w:val="00B262F3"/>
    <w:rsid w:val="00B33CCD"/>
    <w:rsid w:val="00B352F2"/>
    <w:rsid w:val="00B428DE"/>
    <w:rsid w:val="00B479B5"/>
    <w:rsid w:val="00B534B5"/>
    <w:rsid w:val="00B545D7"/>
    <w:rsid w:val="00B546DA"/>
    <w:rsid w:val="00B57449"/>
    <w:rsid w:val="00B62B99"/>
    <w:rsid w:val="00B64BBE"/>
    <w:rsid w:val="00B7268F"/>
    <w:rsid w:val="00B75BA3"/>
    <w:rsid w:val="00B93758"/>
    <w:rsid w:val="00B9434B"/>
    <w:rsid w:val="00B94E89"/>
    <w:rsid w:val="00B95BDB"/>
    <w:rsid w:val="00B9656C"/>
    <w:rsid w:val="00BA0FBB"/>
    <w:rsid w:val="00BA57B9"/>
    <w:rsid w:val="00BB03F2"/>
    <w:rsid w:val="00BB4895"/>
    <w:rsid w:val="00BC37AF"/>
    <w:rsid w:val="00BC407E"/>
    <w:rsid w:val="00BC474A"/>
    <w:rsid w:val="00BC6A5A"/>
    <w:rsid w:val="00BC7D98"/>
    <w:rsid w:val="00BD024B"/>
    <w:rsid w:val="00BD2BDB"/>
    <w:rsid w:val="00BD41B9"/>
    <w:rsid w:val="00BE3EEA"/>
    <w:rsid w:val="00BE49D0"/>
    <w:rsid w:val="00BE4E23"/>
    <w:rsid w:val="00BE6FC0"/>
    <w:rsid w:val="00BF1AE8"/>
    <w:rsid w:val="00BF2D9D"/>
    <w:rsid w:val="00BF613E"/>
    <w:rsid w:val="00C00A5C"/>
    <w:rsid w:val="00C01F39"/>
    <w:rsid w:val="00C03107"/>
    <w:rsid w:val="00C054B7"/>
    <w:rsid w:val="00C05D72"/>
    <w:rsid w:val="00C07F59"/>
    <w:rsid w:val="00C14225"/>
    <w:rsid w:val="00C14251"/>
    <w:rsid w:val="00C1425F"/>
    <w:rsid w:val="00C16AEF"/>
    <w:rsid w:val="00C2087E"/>
    <w:rsid w:val="00C210E1"/>
    <w:rsid w:val="00C21441"/>
    <w:rsid w:val="00C22556"/>
    <w:rsid w:val="00C23138"/>
    <w:rsid w:val="00C26728"/>
    <w:rsid w:val="00C303A3"/>
    <w:rsid w:val="00C31E89"/>
    <w:rsid w:val="00C52C6A"/>
    <w:rsid w:val="00C543E5"/>
    <w:rsid w:val="00C56B60"/>
    <w:rsid w:val="00C6261E"/>
    <w:rsid w:val="00C65D87"/>
    <w:rsid w:val="00C65F33"/>
    <w:rsid w:val="00C70597"/>
    <w:rsid w:val="00C71DC5"/>
    <w:rsid w:val="00C92126"/>
    <w:rsid w:val="00C94DE8"/>
    <w:rsid w:val="00CA0C23"/>
    <w:rsid w:val="00CA2970"/>
    <w:rsid w:val="00CB5E3F"/>
    <w:rsid w:val="00CC16FF"/>
    <w:rsid w:val="00CC5817"/>
    <w:rsid w:val="00CC6021"/>
    <w:rsid w:val="00CC7038"/>
    <w:rsid w:val="00CD065C"/>
    <w:rsid w:val="00CD19C7"/>
    <w:rsid w:val="00CE0753"/>
    <w:rsid w:val="00CE57B0"/>
    <w:rsid w:val="00CE7B37"/>
    <w:rsid w:val="00CF0060"/>
    <w:rsid w:val="00CF1FA8"/>
    <w:rsid w:val="00CF561B"/>
    <w:rsid w:val="00CF75E7"/>
    <w:rsid w:val="00D0228C"/>
    <w:rsid w:val="00D02390"/>
    <w:rsid w:val="00D074F0"/>
    <w:rsid w:val="00D152C4"/>
    <w:rsid w:val="00D15A61"/>
    <w:rsid w:val="00D17760"/>
    <w:rsid w:val="00D2128C"/>
    <w:rsid w:val="00D21739"/>
    <w:rsid w:val="00D31915"/>
    <w:rsid w:val="00D31C90"/>
    <w:rsid w:val="00D34549"/>
    <w:rsid w:val="00D35D84"/>
    <w:rsid w:val="00D36323"/>
    <w:rsid w:val="00D37048"/>
    <w:rsid w:val="00D370AF"/>
    <w:rsid w:val="00D37A19"/>
    <w:rsid w:val="00D44320"/>
    <w:rsid w:val="00D50E80"/>
    <w:rsid w:val="00D51CEF"/>
    <w:rsid w:val="00D528DE"/>
    <w:rsid w:val="00D6221A"/>
    <w:rsid w:val="00D665D3"/>
    <w:rsid w:val="00D701D2"/>
    <w:rsid w:val="00D739CC"/>
    <w:rsid w:val="00D8250D"/>
    <w:rsid w:val="00D85B9C"/>
    <w:rsid w:val="00D92887"/>
    <w:rsid w:val="00D92F60"/>
    <w:rsid w:val="00D934B1"/>
    <w:rsid w:val="00D947C9"/>
    <w:rsid w:val="00D950F9"/>
    <w:rsid w:val="00DA24E5"/>
    <w:rsid w:val="00DA786D"/>
    <w:rsid w:val="00DB05F9"/>
    <w:rsid w:val="00DB2C7D"/>
    <w:rsid w:val="00DC05F7"/>
    <w:rsid w:val="00DC301B"/>
    <w:rsid w:val="00DC3F6E"/>
    <w:rsid w:val="00DD3AE9"/>
    <w:rsid w:val="00DD4BFA"/>
    <w:rsid w:val="00DD5FA1"/>
    <w:rsid w:val="00DF0358"/>
    <w:rsid w:val="00DF1DCD"/>
    <w:rsid w:val="00DF39CA"/>
    <w:rsid w:val="00DF57A8"/>
    <w:rsid w:val="00DF6AEB"/>
    <w:rsid w:val="00DF6C97"/>
    <w:rsid w:val="00E00973"/>
    <w:rsid w:val="00E00DDA"/>
    <w:rsid w:val="00E01A29"/>
    <w:rsid w:val="00E028AB"/>
    <w:rsid w:val="00E03939"/>
    <w:rsid w:val="00E03E68"/>
    <w:rsid w:val="00E04728"/>
    <w:rsid w:val="00E05D93"/>
    <w:rsid w:val="00E12A21"/>
    <w:rsid w:val="00E16926"/>
    <w:rsid w:val="00E2148E"/>
    <w:rsid w:val="00E21F69"/>
    <w:rsid w:val="00E22561"/>
    <w:rsid w:val="00E27329"/>
    <w:rsid w:val="00E32DEB"/>
    <w:rsid w:val="00E4483C"/>
    <w:rsid w:val="00E46062"/>
    <w:rsid w:val="00E50049"/>
    <w:rsid w:val="00E52A8B"/>
    <w:rsid w:val="00E56625"/>
    <w:rsid w:val="00E567BF"/>
    <w:rsid w:val="00E57EF8"/>
    <w:rsid w:val="00E61512"/>
    <w:rsid w:val="00E64225"/>
    <w:rsid w:val="00E65E24"/>
    <w:rsid w:val="00E753CE"/>
    <w:rsid w:val="00E8138F"/>
    <w:rsid w:val="00E86B5D"/>
    <w:rsid w:val="00E90FC5"/>
    <w:rsid w:val="00E935BF"/>
    <w:rsid w:val="00E9475A"/>
    <w:rsid w:val="00E9503E"/>
    <w:rsid w:val="00EA04ED"/>
    <w:rsid w:val="00EA1BAD"/>
    <w:rsid w:val="00EA381E"/>
    <w:rsid w:val="00EA435A"/>
    <w:rsid w:val="00EA7775"/>
    <w:rsid w:val="00EA79D1"/>
    <w:rsid w:val="00EB09C8"/>
    <w:rsid w:val="00EB3B3A"/>
    <w:rsid w:val="00EB4E80"/>
    <w:rsid w:val="00EC0108"/>
    <w:rsid w:val="00EC376B"/>
    <w:rsid w:val="00EC4481"/>
    <w:rsid w:val="00EC4FB1"/>
    <w:rsid w:val="00EC7750"/>
    <w:rsid w:val="00ED171B"/>
    <w:rsid w:val="00ED2999"/>
    <w:rsid w:val="00ED4739"/>
    <w:rsid w:val="00ED4C73"/>
    <w:rsid w:val="00EE042F"/>
    <w:rsid w:val="00EE1363"/>
    <w:rsid w:val="00EE16AD"/>
    <w:rsid w:val="00EF0C05"/>
    <w:rsid w:val="00EF155A"/>
    <w:rsid w:val="00EF229D"/>
    <w:rsid w:val="00EF6963"/>
    <w:rsid w:val="00F00F5E"/>
    <w:rsid w:val="00F01512"/>
    <w:rsid w:val="00F017F3"/>
    <w:rsid w:val="00F058BE"/>
    <w:rsid w:val="00F05F15"/>
    <w:rsid w:val="00F06A21"/>
    <w:rsid w:val="00F07F39"/>
    <w:rsid w:val="00F1454A"/>
    <w:rsid w:val="00F200F8"/>
    <w:rsid w:val="00F21244"/>
    <w:rsid w:val="00F2142D"/>
    <w:rsid w:val="00F21B71"/>
    <w:rsid w:val="00F261F3"/>
    <w:rsid w:val="00F32EB8"/>
    <w:rsid w:val="00F36914"/>
    <w:rsid w:val="00F437B3"/>
    <w:rsid w:val="00F44A3A"/>
    <w:rsid w:val="00F46159"/>
    <w:rsid w:val="00F53EBC"/>
    <w:rsid w:val="00F56EF0"/>
    <w:rsid w:val="00F645D6"/>
    <w:rsid w:val="00F67DED"/>
    <w:rsid w:val="00F67FAD"/>
    <w:rsid w:val="00F72AC0"/>
    <w:rsid w:val="00F75B06"/>
    <w:rsid w:val="00F77C82"/>
    <w:rsid w:val="00F83563"/>
    <w:rsid w:val="00F83D62"/>
    <w:rsid w:val="00F863FC"/>
    <w:rsid w:val="00F90FD5"/>
    <w:rsid w:val="00F93889"/>
    <w:rsid w:val="00F93BA7"/>
    <w:rsid w:val="00F96731"/>
    <w:rsid w:val="00F9708F"/>
    <w:rsid w:val="00FA1B5F"/>
    <w:rsid w:val="00FA266B"/>
    <w:rsid w:val="00FA2FF8"/>
    <w:rsid w:val="00FA3DB8"/>
    <w:rsid w:val="00FA48F1"/>
    <w:rsid w:val="00FA6348"/>
    <w:rsid w:val="00FA764C"/>
    <w:rsid w:val="00FB117F"/>
    <w:rsid w:val="00FB7D81"/>
    <w:rsid w:val="00FC0314"/>
    <w:rsid w:val="00FC0499"/>
    <w:rsid w:val="00FC11DB"/>
    <w:rsid w:val="00FC17F2"/>
    <w:rsid w:val="00FC5743"/>
    <w:rsid w:val="00FD1AE9"/>
    <w:rsid w:val="00FD276B"/>
    <w:rsid w:val="00FD57B6"/>
    <w:rsid w:val="00FD5E99"/>
    <w:rsid w:val="00FE1B6E"/>
    <w:rsid w:val="00FE2F0D"/>
    <w:rsid w:val="00FE56B7"/>
    <w:rsid w:val="00FE5B1C"/>
    <w:rsid w:val="00FF041E"/>
    <w:rsid w:val="00FF15BC"/>
    <w:rsid w:val="00FF1F91"/>
    <w:rsid w:val="00FF3708"/>
    <w:rsid w:val="00FF49E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B75EAAA"/>
  <w15:docId w15:val="{417ADE22-9143-429F-90BD-4A7E44A3A1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hu-H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
    <w:name w:val="Normal"/>
    <w:qFormat/>
    <w:rsid w:val="006F6FF8"/>
    <w:pPr>
      <w:spacing w:after="120" w:line="276" w:lineRule="auto"/>
      <w:ind w:firstLine="425"/>
      <w:jc w:val="both"/>
    </w:pPr>
    <w:rPr>
      <w:rFonts w:ascii="Times New Roman" w:eastAsia="Times New Roman" w:hAnsi="Times New Roman" w:cs="Times New Roman"/>
      <w:sz w:val="24"/>
      <w:szCs w:val="24"/>
      <w:lang w:eastAsia="hu-HU"/>
    </w:rPr>
  </w:style>
  <w:style w:type="paragraph" w:styleId="Cmsor1">
    <w:name w:val="heading 1"/>
    <w:basedOn w:val="Norml"/>
    <w:next w:val="Norml"/>
    <w:link w:val="Cmsor1Char"/>
    <w:uiPriority w:val="9"/>
    <w:qFormat/>
    <w:rsid w:val="006F6FF8"/>
    <w:pPr>
      <w:keepNext/>
      <w:spacing w:after="240"/>
      <w:ind w:firstLine="0"/>
      <w:outlineLvl w:val="0"/>
    </w:pPr>
    <w:rPr>
      <w:b/>
      <w:bCs/>
      <w:kern w:val="32"/>
      <w:sz w:val="32"/>
      <w:szCs w:val="32"/>
    </w:rPr>
  </w:style>
  <w:style w:type="paragraph" w:styleId="Cmsor2">
    <w:name w:val="heading 2"/>
    <w:basedOn w:val="Norml"/>
    <w:next w:val="Norml"/>
    <w:link w:val="Cmsor2Char"/>
    <w:uiPriority w:val="9"/>
    <w:unhideWhenUsed/>
    <w:qFormat/>
    <w:rsid w:val="006F6FF8"/>
    <w:pPr>
      <w:keepNext/>
      <w:keepLines/>
      <w:spacing w:before="120" w:after="240"/>
      <w:ind w:firstLine="0"/>
      <w:outlineLvl w:val="1"/>
    </w:pPr>
    <w:rPr>
      <w:rFonts w:eastAsiaTheme="majorEastAsia" w:cstheme="majorBidi"/>
      <w:b/>
      <w:sz w:val="28"/>
      <w:szCs w:val="26"/>
    </w:rPr>
  </w:style>
  <w:style w:type="paragraph" w:styleId="Cmsor3">
    <w:name w:val="heading 3"/>
    <w:basedOn w:val="Norml"/>
    <w:next w:val="Norml"/>
    <w:link w:val="Cmsor3Char"/>
    <w:uiPriority w:val="9"/>
    <w:unhideWhenUsed/>
    <w:qFormat/>
    <w:rsid w:val="005A6233"/>
    <w:pPr>
      <w:keepNext/>
      <w:keepLines/>
      <w:spacing w:before="40" w:line="240" w:lineRule="auto"/>
      <w:ind w:firstLine="0"/>
      <w:outlineLvl w:val="2"/>
    </w:pPr>
    <w:rPr>
      <w:rFonts w:eastAsiaTheme="majorEastAsia" w:cstheme="majorBidi"/>
      <w:b/>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character" w:customStyle="1" w:styleId="Cmsor1Char">
    <w:name w:val="Címsor 1 Char"/>
    <w:basedOn w:val="Bekezdsalapbettpusa"/>
    <w:link w:val="Cmsor1"/>
    <w:uiPriority w:val="9"/>
    <w:rsid w:val="006F6FF8"/>
    <w:rPr>
      <w:rFonts w:ascii="Times New Roman" w:eastAsia="Times New Roman" w:hAnsi="Times New Roman" w:cs="Times New Roman"/>
      <w:b/>
      <w:bCs/>
      <w:kern w:val="32"/>
      <w:sz w:val="32"/>
      <w:szCs w:val="32"/>
      <w:lang w:eastAsia="hu-HU"/>
    </w:rPr>
  </w:style>
  <w:style w:type="character" w:customStyle="1" w:styleId="lfejChar">
    <w:name w:val="Élőfej Char"/>
    <w:link w:val="lfej"/>
    <w:uiPriority w:val="99"/>
    <w:rsid w:val="00F2142D"/>
    <w:rPr>
      <w:sz w:val="24"/>
      <w:szCs w:val="24"/>
    </w:rPr>
  </w:style>
  <w:style w:type="paragraph" w:styleId="lfej">
    <w:name w:val="header"/>
    <w:basedOn w:val="Norml"/>
    <w:link w:val="lfejChar"/>
    <w:uiPriority w:val="99"/>
    <w:rsid w:val="00F2142D"/>
    <w:pPr>
      <w:tabs>
        <w:tab w:val="center" w:pos="4536"/>
        <w:tab w:val="right" w:pos="9072"/>
      </w:tabs>
    </w:pPr>
    <w:rPr>
      <w:rFonts w:asciiTheme="minorHAnsi" w:eastAsiaTheme="minorHAnsi" w:hAnsiTheme="minorHAnsi" w:cstheme="minorBidi"/>
      <w:lang w:eastAsia="en-US"/>
    </w:rPr>
  </w:style>
  <w:style w:type="character" w:customStyle="1" w:styleId="lfejChar1">
    <w:name w:val="Élőfej Char1"/>
    <w:basedOn w:val="Bekezdsalapbettpusa"/>
    <w:uiPriority w:val="99"/>
    <w:semiHidden/>
    <w:rsid w:val="00F2142D"/>
    <w:rPr>
      <w:rFonts w:ascii="Times New Roman" w:eastAsia="Times New Roman" w:hAnsi="Times New Roman" w:cs="Times New Roman"/>
      <w:sz w:val="24"/>
      <w:szCs w:val="24"/>
      <w:lang w:eastAsia="hu-HU"/>
    </w:rPr>
  </w:style>
  <w:style w:type="paragraph" w:styleId="llb">
    <w:name w:val="footer"/>
    <w:basedOn w:val="Norml"/>
    <w:link w:val="llbChar"/>
    <w:uiPriority w:val="99"/>
    <w:rsid w:val="00F2142D"/>
    <w:pPr>
      <w:tabs>
        <w:tab w:val="center" w:pos="4536"/>
        <w:tab w:val="right" w:pos="9072"/>
      </w:tabs>
    </w:pPr>
  </w:style>
  <w:style w:type="character" w:customStyle="1" w:styleId="llbChar">
    <w:name w:val="Élőláb Char"/>
    <w:basedOn w:val="Bekezdsalapbettpusa"/>
    <w:link w:val="llb"/>
    <w:uiPriority w:val="99"/>
    <w:rsid w:val="00F2142D"/>
    <w:rPr>
      <w:rFonts w:ascii="Times New Roman" w:eastAsia="Times New Roman" w:hAnsi="Times New Roman" w:cs="Times New Roman"/>
      <w:sz w:val="24"/>
      <w:szCs w:val="24"/>
      <w:lang w:eastAsia="hu-HU"/>
    </w:rPr>
  </w:style>
  <w:style w:type="paragraph" w:styleId="Tartalomjegyzkcmsora">
    <w:name w:val="TOC Heading"/>
    <w:basedOn w:val="Cmsor1"/>
    <w:next w:val="Norml"/>
    <w:uiPriority w:val="39"/>
    <w:unhideWhenUsed/>
    <w:qFormat/>
    <w:rsid w:val="00F2142D"/>
    <w:pPr>
      <w:keepLines/>
      <w:spacing w:after="0" w:line="259" w:lineRule="auto"/>
      <w:outlineLvl w:val="9"/>
    </w:pPr>
    <w:rPr>
      <w:b w:val="0"/>
      <w:bCs w:val="0"/>
      <w:color w:val="2E74B5"/>
      <w:kern w:val="0"/>
    </w:rPr>
  </w:style>
  <w:style w:type="paragraph" w:styleId="TJ1">
    <w:name w:val="toc 1"/>
    <w:basedOn w:val="Norml"/>
    <w:next w:val="Norml"/>
    <w:autoRedefine/>
    <w:uiPriority w:val="39"/>
    <w:rsid w:val="00357439"/>
    <w:pPr>
      <w:tabs>
        <w:tab w:val="right" w:leader="dot" w:pos="9062"/>
      </w:tabs>
      <w:spacing w:after="100"/>
    </w:pPr>
  </w:style>
  <w:style w:type="character" w:styleId="Hiperhivatkozs">
    <w:name w:val="Hyperlink"/>
    <w:uiPriority w:val="99"/>
    <w:unhideWhenUsed/>
    <w:rsid w:val="00F2142D"/>
    <w:rPr>
      <w:color w:val="0563C1"/>
      <w:u w:val="single"/>
    </w:rPr>
  </w:style>
  <w:style w:type="character" w:styleId="Kiemels2">
    <w:name w:val="Strong"/>
    <w:basedOn w:val="Bekezdsalapbettpusa"/>
    <w:qFormat/>
    <w:rsid w:val="00F2142D"/>
    <w:rPr>
      <w:b/>
      <w:bCs/>
    </w:rPr>
  </w:style>
  <w:style w:type="character" w:customStyle="1" w:styleId="Cmsor2Char">
    <w:name w:val="Címsor 2 Char"/>
    <w:basedOn w:val="Bekezdsalapbettpusa"/>
    <w:link w:val="Cmsor2"/>
    <w:uiPriority w:val="9"/>
    <w:rsid w:val="006F6FF8"/>
    <w:rPr>
      <w:rFonts w:ascii="Times New Roman" w:eastAsiaTheme="majorEastAsia" w:hAnsi="Times New Roman" w:cstheme="majorBidi"/>
      <w:b/>
      <w:sz w:val="28"/>
      <w:szCs w:val="26"/>
      <w:lang w:eastAsia="hu-HU"/>
    </w:rPr>
  </w:style>
  <w:style w:type="paragraph" w:styleId="TJ2">
    <w:name w:val="toc 2"/>
    <w:basedOn w:val="Norml"/>
    <w:next w:val="Norml"/>
    <w:autoRedefine/>
    <w:uiPriority w:val="39"/>
    <w:unhideWhenUsed/>
    <w:rsid w:val="00F2142D"/>
    <w:pPr>
      <w:spacing w:after="100"/>
      <w:ind w:left="240"/>
    </w:pPr>
  </w:style>
  <w:style w:type="paragraph" w:styleId="Kpalrs">
    <w:name w:val="caption"/>
    <w:basedOn w:val="Norml"/>
    <w:next w:val="Norml"/>
    <w:uiPriority w:val="35"/>
    <w:unhideWhenUsed/>
    <w:qFormat/>
    <w:rsid w:val="003230E0"/>
    <w:pPr>
      <w:spacing w:after="200"/>
      <w:ind w:firstLine="0"/>
      <w:jc w:val="center"/>
    </w:pPr>
    <w:rPr>
      <w:i/>
      <w:iCs/>
      <w:sz w:val="20"/>
      <w:szCs w:val="18"/>
    </w:rPr>
  </w:style>
  <w:style w:type="character" w:customStyle="1" w:styleId="Cmsor3Char">
    <w:name w:val="Címsor 3 Char"/>
    <w:basedOn w:val="Bekezdsalapbettpusa"/>
    <w:link w:val="Cmsor3"/>
    <w:uiPriority w:val="9"/>
    <w:rsid w:val="005A6233"/>
    <w:rPr>
      <w:rFonts w:ascii="Times New Roman" w:eastAsiaTheme="majorEastAsia" w:hAnsi="Times New Roman" w:cstheme="majorBidi"/>
      <w:b/>
      <w:sz w:val="24"/>
      <w:szCs w:val="24"/>
      <w:lang w:eastAsia="hu-HU"/>
    </w:rPr>
  </w:style>
  <w:style w:type="table" w:styleId="Rcsostblzat">
    <w:name w:val="Table Grid"/>
    <w:basedOn w:val="Normltblzat"/>
    <w:uiPriority w:val="59"/>
    <w:rsid w:val="0094134C"/>
    <w:pPr>
      <w:spacing w:after="0" w:line="240" w:lineRule="auto"/>
    </w:pPr>
    <w:rPr>
      <w:rFonts w:eastAsiaTheme="minorEastAsia"/>
      <w:lang w:eastAsia="hu-HU"/>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TJ3">
    <w:name w:val="toc 3"/>
    <w:basedOn w:val="Norml"/>
    <w:next w:val="Norml"/>
    <w:autoRedefine/>
    <w:uiPriority w:val="39"/>
    <w:unhideWhenUsed/>
    <w:rsid w:val="00611C22"/>
    <w:pPr>
      <w:spacing w:after="100"/>
      <w:ind w:left="480"/>
    </w:pPr>
  </w:style>
  <w:style w:type="paragraph" w:customStyle="1" w:styleId="Default">
    <w:name w:val="Default"/>
    <w:rsid w:val="00EC376B"/>
    <w:pPr>
      <w:autoSpaceDE w:val="0"/>
      <w:autoSpaceDN w:val="0"/>
      <w:adjustRightInd w:val="0"/>
      <w:spacing w:after="0" w:line="240" w:lineRule="auto"/>
    </w:pPr>
    <w:rPr>
      <w:rFonts w:ascii="Stone Sans ITC" w:eastAsiaTheme="minorEastAsia" w:hAnsi="Stone Sans ITC" w:cs="Stone Sans ITC"/>
      <w:color w:val="000000"/>
      <w:sz w:val="24"/>
      <w:szCs w:val="24"/>
      <w:lang w:eastAsia="hu-HU"/>
    </w:rPr>
  </w:style>
  <w:style w:type="paragraph" w:styleId="Lbjegyzetszveg">
    <w:name w:val="footnote text"/>
    <w:basedOn w:val="Norml"/>
    <w:link w:val="LbjegyzetszvegChar"/>
    <w:uiPriority w:val="99"/>
    <w:semiHidden/>
    <w:unhideWhenUsed/>
    <w:rsid w:val="00821FB2"/>
    <w:rPr>
      <w:sz w:val="20"/>
      <w:szCs w:val="20"/>
    </w:rPr>
  </w:style>
  <w:style w:type="character" w:customStyle="1" w:styleId="LbjegyzetszvegChar">
    <w:name w:val="Lábjegyzetszöveg Char"/>
    <w:basedOn w:val="Bekezdsalapbettpusa"/>
    <w:link w:val="Lbjegyzetszveg"/>
    <w:uiPriority w:val="99"/>
    <w:semiHidden/>
    <w:rsid w:val="00821FB2"/>
    <w:rPr>
      <w:rFonts w:ascii="Times New Roman" w:eastAsia="Times New Roman" w:hAnsi="Times New Roman" w:cs="Times New Roman"/>
      <w:sz w:val="20"/>
      <w:szCs w:val="20"/>
      <w:lang w:eastAsia="hu-HU"/>
    </w:rPr>
  </w:style>
  <w:style w:type="character" w:styleId="Lbjegyzet-hivatkozs">
    <w:name w:val="footnote reference"/>
    <w:basedOn w:val="Bekezdsalapbettpusa"/>
    <w:uiPriority w:val="99"/>
    <w:semiHidden/>
    <w:unhideWhenUsed/>
    <w:rsid w:val="00821FB2"/>
    <w:rPr>
      <w:vertAlign w:val="superscript"/>
    </w:rPr>
  </w:style>
  <w:style w:type="paragraph" w:styleId="Buborkszveg">
    <w:name w:val="Balloon Text"/>
    <w:basedOn w:val="Norml"/>
    <w:link w:val="BuborkszvegChar"/>
    <w:uiPriority w:val="99"/>
    <w:semiHidden/>
    <w:unhideWhenUsed/>
    <w:rsid w:val="00887B42"/>
    <w:rPr>
      <w:rFonts w:ascii="Tahoma" w:hAnsi="Tahoma" w:cs="Tahoma"/>
      <w:sz w:val="16"/>
      <w:szCs w:val="16"/>
    </w:rPr>
  </w:style>
  <w:style w:type="character" w:customStyle="1" w:styleId="BuborkszvegChar">
    <w:name w:val="Buborékszöveg Char"/>
    <w:basedOn w:val="Bekezdsalapbettpusa"/>
    <w:link w:val="Buborkszveg"/>
    <w:uiPriority w:val="99"/>
    <w:semiHidden/>
    <w:rsid w:val="00887B42"/>
    <w:rPr>
      <w:rFonts w:ascii="Tahoma" w:eastAsia="Times New Roman" w:hAnsi="Tahoma" w:cs="Tahoma"/>
      <w:sz w:val="16"/>
      <w:szCs w:val="16"/>
      <w:lang w:eastAsia="hu-HU"/>
    </w:rPr>
  </w:style>
  <w:style w:type="paragraph" w:styleId="Irodalomjegyzk">
    <w:name w:val="Bibliography"/>
    <w:basedOn w:val="Norml"/>
    <w:next w:val="Norml"/>
    <w:uiPriority w:val="37"/>
    <w:unhideWhenUsed/>
    <w:rsid w:val="006A28E3"/>
  </w:style>
  <w:style w:type="paragraph" w:styleId="Szvegtrzs">
    <w:name w:val="Body Text"/>
    <w:basedOn w:val="Norml"/>
    <w:link w:val="SzvegtrzsChar"/>
    <w:rsid w:val="000A5B86"/>
  </w:style>
  <w:style w:type="character" w:customStyle="1" w:styleId="SzvegtrzsChar">
    <w:name w:val="Szövegtörzs Char"/>
    <w:basedOn w:val="Bekezdsalapbettpusa"/>
    <w:link w:val="Szvegtrzs"/>
    <w:rsid w:val="000A5B86"/>
    <w:rPr>
      <w:rFonts w:ascii="Times New Roman" w:eastAsia="Times New Roman" w:hAnsi="Times New Roman" w:cs="Times New Roman"/>
      <w:sz w:val="24"/>
      <w:szCs w:val="24"/>
      <w:lang w:eastAsia="hu-HU"/>
    </w:rPr>
  </w:style>
  <w:style w:type="paragraph" w:styleId="Listaszerbekezds">
    <w:name w:val="List Paragraph"/>
    <w:basedOn w:val="Norml"/>
    <w:uiPriority w:val="34"/>
    <w:qFormat/>
    <w:rsid w:val="001B2AB3"/>
    <w:pPr>
      <w:ind w:left="720"/>
      <w:contextualSpacing/>
    </w:pPr>
  </w:style>
  <w:style w:type="paragraph" w:customStyle="1" w:styleId="egyenlet">
    <w:name w:val="egyenlet"/>
    <w:basedOn w:val="Szvegtrzs"/>
    <w:rsid w:val="001B2AB3"/>
    <w:pPr>
      <w:tabs>
        <w:tab w:val="center" w:pos="4536"/>
        <w:tab w:val="left" w:pos="7938"/>
      </w:tabs>
      <w:jc w:val="left"/>
    </w:pPr>
  </w:style>
  <w:style w:type="paragraph" w:styleId="NormlWeb">
    <w:name w:val="Normal (Web)"/>
    <w:basedOn w:val="Norml"/>
    <w:uiPriority w:val="99"/>
    <w:unhideWhenUsed/>
    <w:rsid w:val="003B7ECE"/>
    <w:pPr>
      <w:spacing w:before="100" w:beforeAutospacing="1" w:after="100" w:afterAutospacing="1"/>
    </w:pPr>
    <w:rPr>
      <w:rFonts w:eastAsiaTheme="minorEastAsia"/>
    </w:rPr>
  </w:style>
  <w:style w:type="character" w:customStyle="1" w:styleId="null">
    <w:name w:val="null"/>
    <w:basedOn w:val="Bekezdsalapbettpusa"/>
    <w:rsid w:val="00B94E89"/>
  </w:style>
  <w:style w:type="character" w:styleId="Jegyzethivatkozs">
    <w:name w:val="annotation reference"/>
    <w:basedOn w:val="Bekezdsalapbettpusa"/>
    <w:uiPriority w:val="99"/>
    <w:semiHidden/>
    <w:unhideWhenUsed/>
    <w:rsid w:val="00E028AB"/>
    <w:rPr>
      <w:sz w:val="16"/>
      <w:szCs w:val="16"/>
    </w:rPr>
  </w:style>
  <w:style w:type="paragraph" w:styleId="Jegyzetszveg">
    <w:name w:val="annotation text"/>
    <w:basedOn w:val="Norml"/>
    <w:link w:val="JegyzetszvegChar"/>
    <w:uiPriority w:val="99"/>
    <w:semiHidden/>
    <w:unhideWhenUsed/>
    <w:rsid w:val="00E028AB"/>
    <w:pPr>
      <w:spacing w:line="240" w:lineRule="auto"/>
    </w:pPr>
    <w:rPr>
      <w:sz w:val="20"/>
      <w:szCs w:val="20"/>
    </w:rPr>
  </w:style>
  <w:style w:type="character" w:customStyle="1" w:styleId="JegyzetszvegChar">
    <w:name w:val="Jegyzetszöveg Char"/>
    <w:basedOn w:val="Bekezdsalapbettpusa"/>
    <w:link w:val="Jegyzetszveg"/>
    <w:uiPriority w:val="99"/>
    <w:semiHidden/>
    <w:rsid w:val="00E028AB"/>
    <w:rPr>
      <w:rFonts w:ascii="Times New Roman" w:eastAsia="Times New Roman" w:hAnsi="Times New Roman" w:cs="Times New Roman"/>
      <w:sz w:val="20"/>
      <w:szCs w:val="20"/>
      <w:lang w:eastAsia="hu-HU"/>
    </w:rPr>
  </w:style>
  <w:style w:type="paragraph" w:styleId="Megjegyzstrgya">
    <w:name w:val="annotation subject"/>
    <w:basedOn w:val="Jegyzetszveg"/>
    <w:next w:val="Jegyzetszveg"/>
    <w:link w:val="MegjegyzstrgyaChar"/>
    <w:uiPriority w:val="99"/>
    <w:semiHidden/>
    <w:unhideWhenUsed/>
    <w:rsid w:val="00E028AB"/>
    <w:rPr>
      <w:b/>
      <w:bCs/>
    </w:rPr>
  </w:style>
  <w:style w:type="character" w:customStyle="1" w:styleId="MegjegyzstrgyaChar">
    <w:name w:val="Megjegyzés tárgya Char"/>
    <w:basedOn w:val="JegyzetszvegChar"/>
    <w:link w:val="Megjegyzstrgya"/>
    <w:uiPriority w:val="99"/>
    <w:semiHidden/>
    <w:rsid w:val="00E028AB"/>
    <w:rPr>
      <w:rFonts w:ascii="Times New Roman" w:eastAsia="Times New Roman" w:hAnsi="Times New Roman" w:cs="Times New Roman"/>
      <w:b/>
      <w:bCs/>
      <w:sz w:val="20"/>
      <w:szCs w:val="20"/>
      <w:lang w:eastAsia="hu-H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992501">
      <w:bodyDiv w:val="1"/>
      <w:marLeft w:val="0"/>
      <w:marRight w:val="0"/>
      <w:marTop w:val="0"/>
      <w:marBottom w:val="0"/>
      <w:divBdr>
        <w:top w:val="none" w:sz="0" w:space="0" w:color="auto"/>
        <w:left w:val="none" w:sz="0" w:space="0" w:color="auto"/>
        <w:bottom w:val="none" w:sz="0" w:space="0" w:color="auto"/>
        <w:right w:val="none" w:sz="0" w:space="0" w:color="auto"/>
      </w:divBdr>
    </w:div>
    <w:div w:id="13194914">
      <w:bodyDiv w:val="1"/>
      <w:marLeft w:val="0"/>
      <w:marRight w:val="0"/>
      <w:marTop w:val="0"/>
      <w:marBottom w:val="0"/>
      <w:divBdr>
        <w:top w:val="none" w:sz="0" w:space="0" w:color="auto"/>
        <w:left w:val="none" w:sz="0" w:space="0" w:color="auto"/>
        <w:bottom w:val="none" w:sz="0" w:space="0" w:color="auto"/>
        <w:right w:val="none" w:sz="0" w:space="0" w:color="auto"/>
      </w:divBdr>
    </w:div>
    <w:div w:id="16349429">
      <w:bodyDiv w:val="1"/>
      <w:marLeft w:val="0"/>
      <w:marRight w:val="0"/>
      <w:marTop w:val="0"/>
      <w:marBottom w:val="0"/>
      <w:divBdr>
        <w:top w:val="none" w:sz="0" w:space="0" w:color="auto"/>
        <w:left w:val="none" w:sz="0" w:space="0" w:color="auto"/>
        <w:bottom w:val="none" w:sz="0" w:space="0" w:color="auto"/>
        <w:right w:val="none" w:sz="0" w:space="0" w:color="auto"/>
      </w:divBdr>
    </w:div>
    <w:div w:id="16738752">
      <w:bodyDiv w:val="1"/>
      <w:marLeft w:val="0"/>
      <w:marRight w:val="0"/>
      <w:marTop w:val="0"/>
      <w:marBottom w:val="0"/>
      <w:divBdr>
        <w:top w:val="none" w:sz="0" w:space="0" w:color="auto"/>
        <w:left w:val="none" w:sz="0" w:space="0" w:color="auto"/>
        <w:bottom w:val="none" w:sz="0" w:space="0" w:color="auto"/>
        <w:right w:val="none" w:sz="0" w:space="0" w:color="auto"/>
      </w:divBdr>
    </w:div>
    <w:div w:id="17506268">
      <w:bodyDiv w:val="1"/>
      <w:marLeft w:val="0"/>
      <w:marRight w:val="0"/>
      <w:marTop w:val="0"/>
      <w:marBottom w:val="0"/>
      <w:divBdr>
        <w:top w:val="none" w:sz="0" w:space="0" w:color="auto"/>
        <w:left w:val="none" w:sz="0" w:space="0" w:color="auto"/>
        <w:bottom w:val="none" w:sz="0" w:space="0" w:color="auto"/>
        <w:right w:val="none" w:sz="0" w:space="0" w:color="auto"/>
      </w:divBdr>
    </w:div>
    <w:div w:id="20402126">
      <w:bodyDiv w:val="1"/>
      <w:marLeft w:val="0"/>
      <w:marRight w:val="0"/>
      <w:marTop w:val="0"/>
      <w:marBottom w:val="0"/>
      <w:divBdr>
        <w:top w:val="none" w:sz="0" w:space="0" w:color="auto"/>
        <w:left w:val="none" w:sz="0" w:space="0" w:color="auto"/>
        <w:bottom w:val="none" w:sz="0" w:space="0" w:color="auto"/>
        <w:right w:val="none" w:sz="0" w:space="0" w:color="auto"/>
      </w:divBdr>
    </w:div>
    <w:div w:id="33312377">
      <w:bodyDiv w:val="1"/>
      <w:marLeft w:val="0"/>
      <w:marRight w:val="0"/>
      <w:marTop w:val="0"/>
      <w:marBottom w:val="0"/>
      <w:divBdr>
        <w:top w:val="none" w:sz="0" w:space="0" w:color="auto"/>
        <w:left w:val="none" w:sz="0" w:space="0" w:color="auto"/>
        <w:bottom w:val="none" w:sz="0" w:space="0" w:color="auto"/>
        <w:right w:val="none" w:sz="0" w:space="0" w:color="auto"/>
      </w:divBdr>
    </w:div>
    <w:div w:id="46153533">
      <w:bodyDiv w:val="1"/>
      <w:marLeft w:val="0"/>
      <w:marRight w:val="0"/>
      <w:marTop w:val="0"/>
      <w:marBottom w:val="0"/>
      <w:divBdr>
        <w:top w:val="none" w:sz="0" w:space="0" w:color="auto"/>
        <w:left w:val="none" w:sz="0" w:space="0" w:color="auto"/>
        <w:bottom w:val="none" w:sz="0" w:space="0" w:color="auto"/>
        <w:right w:val="none" w:sz="0" w:space="0" w:color="auto"/>
      </w:divBdr>
    </w:div>
    <w:div w:id="49422600">
      <w:bodyDiv w:val="1"/>
      <w:marLeft w:val="0"/>
      <w:marRight w:val="0"/>
      <w:marTop w:val="0"/>
      <w:marBottom w:val="0"/>
      <w:divBdr>
        <w:top w:val="none" w:sz="0" w:space="0" w:color="auto"/>
        <w:left w:val="none" w:sz="0" w:space="0" w:color="auto"/>
        <w:bottom w:val="none" w:sz="0" w:space="0" w:color="auto"/>
        <w:right w:val="none" w:sz="0" w:space="0" w:color="auto"/>
      </w:divBdr>
    </w:div>
    <w:div w:id="49694321">
      <w:bodyDiv w:val="1"/>
      <w:marLeft w:val="0"/>
      <w:marRight w:val="0"/>
      <w:marTop w:val="0"/>
      <w:marBottom w:val="0"/>
      <w:divBdr>
        <w:top w:val="none" w:sz="0" w:space="0" w:color="auto"/>
        <w:left w:val="none" w:sz="0" w:space="0" w:color="auto"/>
        <w:bottom w:val="none" w:sz="0" w:space="0" w:color="auto"/>
        <w:right w:val="none" w:sz="0" w:space="0" w:color="auto"/>
      </w:divBdr>
    </w:div>
    <w:div w:id="51274294">
      <w:bodyDiv w:val="1"/>
      <w:marLeft w:val="0"/>
      <w:marRight w:val="0"/>
      <w:marTop w:val="0"/>
      <w:marBottom w:val="0"/>
      <w:divBdr>
        <w:top w:val="none" w:sz="0" w:space="0" w:color="auto"/>
        <w:left w:val="none" w:sz="0" w:space="0" w:color="auto"/>
        <w:bottom w:val="none" w:sz="0" w:space="0" w:color="auto"/>
        <w:right w:val="none" w:sz="0" w:space="0" w:color="auto"/>
      </w:divBdr>
    </w:div>
    <w:div w:id="55249987">
      <w:bodyDiv w:val="1"/>
      <w:marLeft w:val="0"/>
      <w:marRight w:val="0"/>
      <w:marTop w:val="0"/>
      <w:marBottom w:val="0"/>
      <w:divBdr>
        <w:top w:val="none" w:sz="0" w:space="0" w:color="auto"/>
        <w:left w:val="none" w:sz="0" w:space="0" w:color="auto"/>
        <w:bottom w:val="none" w:sz="0" w:space="0" w:color="auto"/>
        <w:right w:val="none" w:sz="0" w:space="0" w:color="auto"/>
      </w:divBdr>
    </w:div>
    <w:div w:id="56973230">
      <w:bodyDiv w:val="1"/>
      <w:marLeft w:val="0"/>
      <w:marRight w:val="0"/>
      <w:marTop w:val="0"/>
      <w:marBottom w:val="0"/>
      <w:divBdr>
        <w:top w:val="none" w:sz="0" w:space="0" w:color="auto"/>
        <w:left w:val="none" w:sz="0" w:space="0" w:color="auto"/>
        <w:bottom w:val="none" w:sz="0" w:space="0" w:color="auto"/>
        <w:right w:val="none" w:sz="0" w:space="0" w:color="auto"/>
      </w:divBdr>
    </w:div>
    <w:div w:id="64452812">
      <w:bodyDiv w:val="1"/>
      <w:marLeft w:val="0"/>
      <w:marRight w:val="0"/>
      <w:marTop w:val="0"/>
      <w:marBottom w:val="0"/>
      <w:divBdr>
        <w:top w:val="none" w:sz="0" w:space="0" w:color="auto"/>
        <w:left w:val="none" w:sz="0" w:space="0" w:color="auto"/>
        <w:bottom w:val="none" w:sz="0" w:space="0" w:color="auto"/>
        <w:right w:val="none" w:sz="0" w:space="0" w:color="auto"/>
      </w:divBdr>
    </w:div>
    <w:div w:id="67044219">
      <w:bodyDiv w:val="1"/>
      <w:marLeft w:val="0"/>
      <w:marRight w:val="0"/>
      <w:marTop w:val="0"/>
      <w:marBottom w:val="0"/>
      <w:divBdr>
        <w:top w:val="none" w:sz="0" w:space="0" w:color="auto"/>
        <w:left w:val="none" w:sz="0" w:space="0" w:color="auto"/>
        <w:bottom w:val="none" w:sz="0" w:space="0" w:color="auto"/>
        <w:right w:val="none" w:sz="0" w:space="0" w:color="auto"/>
      </w:divBdr>
    </w:div>
    <w:div w:id="71898938">
      <w:bodyDiv w:val="1"/>
      <w:marLeft w:val="0"/>
      <w:marRight w:val="0"/>
      <w:marTop w:val="0"/>
      <w:marBottom w:val="0"/>
      <w:divBdr>
        <w:top w:val="none" w:sz="0" w:space="0" w:color="auto"/>
        <w:left w:val="none" w:sz="0" w:space="0" w:color="auto"/>
        <w:bottom w:val="none" w:sz="0" w:space="0" w:color="auto"/>
        <w:right w:val="none" w:sz="0" w:space="0" w:color="auto"/>
      </w:divBdr>
    </w:div>
    <w:div w:id="81724326">
      <w:bodyDiv w:val="1"/>
      <w:marLeft w:val="0"/>
      <w:marRight w:val="0"/>
      <w:marTop w:val="0"/>
      <w:marBottom w:val="0"/>
      <w:divBdr>
        <w:top w:val="none" w:sz="0" w:space="0" w:color="auto"/>
        <w:left w:val="none" w:sz="0" w:space="0" w:color="auto"/>
        <w:bottom w:val="none" w:sz="0" w:space="0" w:color="auto"/>
        <w:right w:val="none" w:sz="0" w:space="0" w:color="auto"/>
      </w:divBdr>
    </w:div>
    <w:div w:id="86463708">
      <w:bodyDiv w:val="1"/>
      <w:marLeft w:val="0"/>
      <w:marRight w:val="0"/>
      <w:marTop w:val="0"/>
      <w:marBottom w:val="0"/>
      <w:divBdr>
        <w:top w:val="none" w:sz="0" w:space="0" w:color="auto"/>
        <w:left w:val="none" w:sz="0" w:space="0" w:color="auto"/>
        <w:bottom w:val="none" w:sz="0" w:space="0" w:color="auto"/>
        <w:right w:val="none" w:sz="0" w:space="0" w:color="auto"/>
      </w:divBdr>
    </w:div>
    <w:div w:id="98843756">
      <w:bodyDiv w:val="1"/>
      <w:marLeft w:val="0"/>
      <w:marRight w:val="0"/>
      <w:marTop w:val="0"/>
      <w:marBottom w:val="0"/>
      <w:divBdr>
        <w:top w:val="none" w:sz="0" w:space="0" w:color="auto"/>
        <w:left w:val="none" w:sz="0" w:space="0" w:color="auto"/>
        <w:bottom w:val="none" w:sz="0" w:space="0" w:color="auto"/>
        <w:right w:val="none" w:sz="0" w:space="0" w:color="auto"/>
      </w:divBdr>
    </w:div>
    <w:div w:id="106504864">
      <w:bodyDiv w:val="1"/>
      <w:marLeft w:val="0"/>
      <w:marRight w:val="0"/>
      <w:marTop w:val="0"/>
      <w:marBottom w:val="0"/>
      <w:divBdr>
        <w:top w:val="none" w:sz="0" w:space="0" w:color="auto"/>
        <w:left w:val="none" w:sz="0" w:space="0" w:color="auto"/>
        <w:bottom w:val="none" w:sz="0" w:space="0" w:color="auto"/>
        <w:right w:val="none" w:sz="0" w:space="0" w:color="auto"/>
      </w:divBdr>
    </w:div>
    <w:div w:id="109130682">
      <w:bodyDiv w:val="1"/>
      <w:marLeft w:val="0"/>
      <w:marRight w:val="0"/>
      <w:marTop w:val="0"/>
      <w:marBottom w:val="0"/>
      <w:divBdr>
        <w:top w:val="none" w:sz="0" w:space="0" w:color="auto"/>
        <w:left w:val="none" w:sz="0" w:space="0" w:color="auto"/>
        <w:bottom w:val="none" w:sz="0" w:space="0" w:color="auto"/>
        <w:right w:val="none" w:sz="0" w:space="0" w:color="auto"/>
      </w:divBdr>
    </w:div>
    <w:div w:id="109591556">
      <w:bodyDiv w:val="1"/>
      <w:marLeft w:val="0"/>
      <w:marRight w:val="0"/>
      <w:marTop w:val="0"/>
      <w:marBottom w:val="0"/>
      <w:divBdr>
        <w:top w:val="none" w:sz="0" w:space="0" w:color="auto"/>
        <w:left w:val="none" w:sz="0" w:space="0" w:color="auto"/>
        <w:bottom w:val="none" w:sz="0" w:space="0" w:color="auto"/>
        <w:right w:val="none" w:sz="0" w:space="0" w:color="auto"/>
      </w:divBdr>
    </w:div>
    <w:div w:id="110169425">
      <w:bodyDiv w:val="1"/>
      <w:marLeft w:val="0"/>
      <w:marRight w:val="0"/>
      <w:marTop w:val="0"/>
      <w:marBottom w:val="0"/>
      <w:divBdr>
        <w:top w:val="none" w:sz="0" w:space="0" w:color="auto"/>
        <w:left w:val="none" w:sz="0" w:space="0" w:color="auto"/>
        <w:bottom w:val="none" w:sz="0" w:space="0" w:color="auto"/>
        <w:right w:val="none" w:sz="0" w:space="0" w:color="auto"/>
      </w:divBdr>
    </w:div>
    <w:div w:id="110247230">
      <w:bodyDiv w:val="1"/>
      <w:marLeft w:val="0"/>
      <w:marRight w:val="0"/>
      <w:marTop w:val="0"/>
      <w:marBottom w:val="0"/>
      <w:divBdr>
        <w:top w:val="none" w:sz="0" w:space="0" w:color="auto"/>
        <w:left w:val="none" w:sz="0" w:space="0" w:color="auto"/>
        <w:bottom w:val="none" w:sz="0" w:space="0" w:color="auto"/>
        <w:right w:val="none" w:sz="0" w:space="0" w:color="auto"/>
      </w:divBdr>
    </w:div>
    <w:div w:id="115216484">
      <w:bodyDiv w:val="1"/>
      <w:marLeft w:val="0"/>
      <w:marRight w:val="0"/>
      <w:marTop w:val="0"/>
      <w:marBottom w:val="0"/>
      <w:divBdr>
        <w:top w:val="none" w:sz="0" w:space="0" w:color="auto"/>
        <w:left w:val="none" w:sz="0" w:space="0" w:color="auto"/>
        <w:bottom w:val="none" w:sz="0" w:space="0" w:color="auto"/>
        <w:right w:val="none" w:sz="0" w:space="0" w:color="auto"/>
      </w:divBdr>
    </w:div>
    <w:div w:id="118646881">
      <w:bodyDiv w:val="1"/>
      <w:marLeft w:val="0"/>
      <w:marRight w:val="0"/>
      <w:marTop w:val="0"/>
      <w:marBottom w:val="0"/>
      <w:divBdr>
        <w:top w:val="none" w:sz="0" w:space="0" w:color="auto"/>
        <w:left w:val="none" w:sz="0" w:space="0" w:color="auto"/>
        <w:bottom w:val="none" w:sz="0" w:space="0" w:color="auto"/>
        <w:right w:val="none" w:sz="0" w:space="0" w:color="auto"/>
      </w:divBdr>
    </w:div>
    <w:div w:id="131293314">
      <w:bodyDiv w:val="1"/>
      <w:marLeft w:val="0"/>
      <w:marRight w:val="0"/>
      <w:marTop w:val="0"/>
      <w:marBottom w:val="0"/>
      <w:divBdr>
        <w:top w:val="none" w:sz="0" w:space="0" w:color="auto"/>
        <w:left w:val="none" w:sz="0" w:space="0" w:color="auto"/>
        <w:bottom w:val="none" w:sz="0" w:space="0" w:color="auto"/>
        <w:right w:val="none" w:sz="0" w:space="0" w:color="auto"/>
      </w:divBdr>
    </w:div>
    <w:div w:id="148600748">
      <w:bodyDiv w:val="1"/>
      <w:marLeft w:val="0"/>
      <w:marRight w:val="0"/>
      <w:marTop w:val="0"/>
      <w:marBottom w:val="0"/>
      <w:divBdr>
        <w:top w:val="none" w:sz="0" w:space="0" w:color="auto"/>
        <w:left w:val="none" w:sz="0" w:space="0" w:color="auto"/>
        <w:bottom w:val="none" w:sz="0" w:space="0" w:color="auto"/>
        <w:right w:val="none" w:sz="0" w:space="0" w:color="auto"/>
      </w:divBdr>
    </w:div>
    <w:div w:id="160004463">
      <w:bodyDiv w:val="1"/>
      <w:marLeft w:val="0"/>
      <w:marRight w:val="0"/>
      <w:marTop w:val="0"/>
      <w:marBottom w:val="0"/>
      <w:divBdr>
        <w:top w:val="none" w:sz="0" w:space="0" w:color="auto"/>
        <w:left w:val="none" w:sz="0" w:space="0" w:color="auto"/>
        <w:bottom w:val="none" w:sz="0" w:space="0" w:color="auto"/>
        <w:right w:val="none" w:sz="0" w:space="0" w:color="auto"/>
      </w:divBdr>
    </w:div>
    <w:div w:id="167257250">
      <w:bodyDiv w:val="1"/>
      <w:marLeft w:val="0"/>
      <w:marRight w:val="0"/>
      <w:marTop w:val="0"/>
      <w:marBottom w:val="0"/>
      <w:divBdr>
        <w:top w:val="none" w:sz="0" w:space="0" w:color="auto"/>
        <w:left w:val="none" w:sz="0" w:space="0" w:color="auto"/>
        <w:bottom w:val="none" w:sz="0" w:space="0" w:color="auto"/>
        <w:right w:val="none" w:sz="0" w:space="0" w:color="auto"/>
      </w:divBdr>
    </w:div>
    <w:div w:id="176191057">
      <w:bodyDiv w:val="1"/>
      <w:marLeft w:val="0"/>
      <w:marRight w:val="0"/>
      <w:marTop w:val="0"/>
      <w:marBottom w:val="0"/>
      <w:divBdr>
        <w:top w:val="none" w:sz="0" w:space="0" w:color="auto"/>
        <w:left w:val="none" w:sz="0" w:space="0" w:color="auto"/>
        <w:bottom w:val="none" w:sz="0" w:space="0" w:color="auto"/>
        <w:right w:val="none" w:sz="0" w:space="0" w:color="auto"/>
      </w:divBdr>
    </w:div>
    <w:div w:id="178011271">
      <w:bodyDiv w:val="1"/>
      <w:marLeft w:val="0"/>
      <w:marRight w:val="0"/>
      <w:marTop w:val="0"/>
      <w:marBottom w:val="0"/>
      <w:divBdr>
        <w:top w:val="none" w:sz="0" w:space="0" w:color="auto"/>
        <w:left w:val="none" w:sz="0" w:space="0" w:color="auto"/>
        <w:bottom w:val="none" w:sz="0" w:space="0" w:color="auto"/>
        <w:right w:val="none" w:sz="0" w:space="0" w:color="auto"/>
      </w:divBdr>
    </w:div>
    <w:div w:id="181863534">
      <w:bodyDiv w:val="1"/>
      <w:marLeft w:val="0"/>
      <w:marRight w:val="0"/>
      <w:marTop w:val="0"/>
      <w:marBottom w:val="0"/>
      <w:divBdr>
        <w:top w:val="none" w:sz="0" w:space="0" w:color="auto"/>
        <w:left w:val="none" w:sz="0" w:space="0" w:color="auto"/>
        <w:bottom w:val="none" w:sz="0" w:space="0" w:color="auto"/>
        <w:right w:val="none" w:sz="0" w:space="0" w:color="auto"/>
      </w:divBdr>
    </w:div>
    <w:div w:id="185219703">
      <w:bodyDiv w:val="1"/>
      <w:marLeft w:val="0"/>
      <w:marRight w:val="0"/>
      <w:marTop w:val="0"/>
      <w:marBottom w:val="0"/>
      <w:divBdr>
        <w:top w:val="none" w:sz="0" w:space="0" w:color="auto"/>
        <w:left w:val="none" w:sz="0" w:space="0" w:color="auto"/>
        <w:bottom w:val="none" w:sz="0" w:space="0" w:color="auto"/>
        <w:right w:val="none" w:sz="0" w:space="0" w:color="auto"/>
      </w:divBdr>
    </w:div>
    <w:div w:id="189756509">
      <w:bodyDiv w:val="1"/>
      <w:marLeft w:val="0"/>
      <w:marRight w:val="0"/>
      <w:marTop w:val="0"/>
      <w:marBottom w:val="0"/>
      <w:divBdr>
        <w:top w:val="none" w:sz="0" w:space="0" w:color="auto"/>
        <w:left w:val="none" w:sz="0" w:space="0" w:color="auto"/>
        <w:bottom w:val="none" w:sz="0" w:space="0" w:color="auto"/>
        <w:right w:val="none" w:sz="0" w:space="0" w:color="auto"/>
      </w:divBdr>
    </w:div>
    <w:div w:id="200476746">
      <w:bodyDiv w:val="1"/>
      <w:marLeft w:val="0"/>
      <w:marRight w:val="0"/>
      <w:marTop w:val="0"/>
      <w:marBottom w:val="0"/>
      <w:divBdr>
        <w:top w:val="none" w:sz="0" w:space="0" w:color="auto"/>
        <w:left w:val="none" w:sz="0" w:space="0" w:color="auto"/>
        <w:bottom w:val="none" w:sz="0" w:space="0" w:color="auto"/>
        <w:right w:val="none" w:sz="0" w:space="0" w:color="auto"/>
      </w:divBdr>
    </w:div>
    <w:div w:id="207114357">
      <w:bodyDiv w:val="1"/>
      <w:marLeft w:val="0"/>
      <w:marRight w:val="0"/>
      <w:marTop w:val="0"/>
      <w:marBottom w:val="0"/>
      <w:divBdr>
        <w:top w:val="none" w:sz="0" w:space="0" w:color="auto"/>
        <w:left w:val="none" w:sz="0" w:space="0" w:color="auto"/>
        <w:bottom w:val="none" w:sz="0" w:space="0" w:color="auto"/>
        <w:right w:val="none" w:sz="0" w:space="0" w:color="auto"/>
      </w:divBdr>
    </w:div>
    <w:div w:id="209810503">
      <w:bodyDiv w:val="1"/>
      <w:marLeft w:val="0"/>
      <w:marRight w:val="0"/>
      <w:marTop w:val="0"/>
      <w:marBottom w:val="0"/>
      <w:divBdr>
        <w:top w:val="none" w:sz="0" w:space="0" w:color="auto"/>
        <w:left w:val="none" w:sz="0" w:space="0" w:color="auto"/>
        <w:bottom w:val="none" w:sz="0" w:space="0" w:color="auto"/>
        <w:right w:val="none" w:sz="0" w:space="0" w:color="auto"/>
      </w:divBdr>
    </w:div>
    <w:div w:id="222642137">
      <w:bodyDiv w:val="1"/>
      <w:marLeft w:val="0"/>
      <w:marRight w:val="0"/>
      <w:marTop w:val="0"/>
      <w:marBottom w:val="0"/>
      <w:divBdr>
        <w:top w:val="none" w:sz="0" w:space="0" w:color="auto"/>
        <w:left w:val="none" w:sz="0" w:space="0" w:color="auto"/>
        <w:bottom w:val="none" w:sz="0" w:space="0" w:color="auto"/>
        <w:right w:val="none" w:sz="0" w:space="0" w:color="auto"/>
      </w:divBdr>
    </w:div>
    <w:div w:id="224339732">
      <w:bodyDiv w:val="1"/>
      <w:marLeft w:val="0"/>
      <w:marRight w:val="0"/>
      <w:marTop w:val="0"/>
      <w:marBottom w:val="0"/>
      <w:divBdr>
        <w:top w:val="none" w:sz="0" w:space="0" w:color="auto"/>
        <w:left w:val="none" w:sz="0" w:space="0" w:color="auto"/>
        <w:bottom w:val="none" w:sz="0" w:space="0" w:color="auto"/>
        <w:right w:val="none" w:sz="0" w:space="0" w:color="auto"/>
      </w:divBdr>
    </w:div>
    <w:div w:id="225259304">
      <w:bodyDiv w:val="1"/>
      <w:marLeft w:val="0"/>
      <w:marRight w:val="0"/>
      <w:marTop w:val="0"/>
      <w:marBottom w:val="0"/>
      <w:divBdr>
        <w:top w:val="none" w:sz="0" w:space="0" w:color="auto"/>
        <w:left w:val="none" w:sz="0" w:space="0" w:color="auto"/>
        <w:bottom w:val="none" w:sz="0" w:space="0" w:color="auto"/>
        <w:right w:val="none" w:sz="0" w:space="0" w:color="auto"/>
      </w:divBdr>
    </w:div>
    <w:div w:id="229967208">
      <w:bodyDiv w:val="1"/>
      <w:marLeft w:val="0"/>
      <w:marRight w:val="0"/>
      <w:marTop w:val="0"/>
      <w:marBottom w:val="0"/>
      <w:divBdr>
        <w:top w:val="none" w:sz="0" w:space="0" w:color="auto"/>
        <w:left w:val="none" w:sz="0" w:space="0" w:color="auto"/>
        <w:bottom w:val="none" w:sz="0" w:space="0" w:color="auto"/>
        <w:right w:val="none" w:sz="0" w:space="0" w:color="auto"/>
      </w:divBdr>
    </w:div>
    <w:div w:id="231745070">
      <w:bodyDiv w:val="1"/>
      <w:marLeft w:val="0"/>
      <w:marRight w:val="0"/>
      <w:marTop w:val="0"/>
      <w:marBottom w:val="0"/>
      <w:divBdr>
        <w:top w:val="none" w:sz="0" w:space="0" w:color="auto"/>
        <w:left w:val="none" w:sz="0" w:space="0" w:color="auto"/>
        <w:bottom w:val="none" w:sz="0" w:space="0" w:color="auto"/>
        <w:right w:val="none" w:sz="0" w:space="0" w:color="auto"/>
      </w:divBdr>
    </w:div>
    <w:div w:id="240525472">
      <w:bodyDiv w:val="1"/>
      <w:marLeft w:val="0"/>
      <w:marRight w:val="0"/>
      <w:marTop w:val="0"/>
      <w:marBottom w:val="0"/>
      <w:divBdr>
        <w:top w:val="none" w:sz="0" w:space="0" w:color="auto"/>
        <w:left w:val="none" w:sz="0" w:space="0" w:color="auto"/>
        <w:bottom w:val="none" w:sz="0" w:space="0" w:color="auto"/>
        <w:right w:val="none" w:sz="0" w:space="0" w:color="auto"/>
      </w:divBdr>
    </w:div>
    <w:div w:id="241839914">
      <w:bodyDiv w:val="1"/>
      <w:marLeft w:val="0"/>
      <w:marRight w:val="0"/>
      <w:marTop w:val="0"/>
      <w:marBottom w:val="0"/>
      <w:divBdr>
        <w:top w:val="none" w:sz="0" w:space="0" w:color="auto"/>
        <w:left w:val="none" w:sz="0" w:space="0" w:color="auto"/>
        <w:bottom w:val="none" w:sz="0" w:space="0" w:color="auto"/>
        <w:right w:val="none" w:sz="0" w:space="0" w:color="auto"/>
      </w:divBdr>
    </w:div>
    <w:div w:id="256862868">
      <w:bodyDiv w:val="1"/>
      <w:marLeft w:val="0"/>
      <w:marRight w:val="0"/>
      <w:marTop w:val="0"/>
      <w:marBottom w:val="0"/>
      <w:divBdr>
        <w:top w:val="none" w:sz="0" w:space="0" w:color="auto"/>
        <w:left w:val="none" w:sz="0" w:space="0" w:color="auto"/>
        <w:bottom w:val="none" w:sz="0" w:space="0" w:color="auto"/>
        <w:right w:val="none" w:sz="0" w:space="0" w:color="auto"/>
      </w:divBdr>
    </w:div>
    <w:div w:id="263153277">
      <w:bodyDiv w:val="1"/>
      <w:marLeft w:val="0"/>
      <w:marRight w:val="0"/>
      <w:marTop w:val="0"/>
      <w:marBottom w:val="0"/>
      <w:divBdr>
        <w:top w:val="none" w:sz="0" w:space="0" w:color="auto"/>
        <w:left w:val="none" w:sz="0" w:space="0" w:color="auto"/>
        <w:bottom w:val="none" w:sz="0" w:space="0" w:color="auto"/>
        <w:right w:val="none" w:sz="0" w:space="0" w:color="auto"/>
      </w:divBdr>
    </w:div>
    <w:div w:id="263155716">
      <w:bodyDiv w:val="1"/>
      <w:marLeft w:val="0"/>
      <w:marRight w:val="0"/>
      <w:marTop w:val="0"/>
      <w:marBottom w:val="0"/>
      <w:divBdr>
        <w:top w:val="none" w:sz="0" w:space="0" w:color="auto"/>
        <w:left w:val="none" w:sz="0" w:space="0" w:color="auto"/>
        <w:bottom w:val="none" w:sz="0" w:space="0" w:color="auto"/>
        <w:right w:val="none" w:sz="0" w:space="0" w:color="auto"/>
      </w:divBdr>
    </w:div>
    <w:div w:id="271209164">
      <w:bodyDiv w:val="1"/>
      <w:marLeft w:val="0"/>
      <w:marRight w:val="0"/>
      <w:marTop w:val="0"/>
      <w:marBottom w:val="0"/>
      <w:divBdr>
        <w:top w:val="none" w:sz="0" w:space="0" w:color="auto"/>
        <w:left w:val="none" w:sz="0" w:space="0" w:color="auto"/>
        <w:bottom w:val="none" w:sz="0" w:space="0" w:color="auto"/>
        <w:right w:val="none" w:sz="0" w:space="0" w:color="auto"/>
      </w:divBdr>
    </w:div>
    <w:div w:id="273023576">
      <w:bodyDiv w:val="1"/>
      <w:marLeft w:val="0"/>
      <w:marRight w:val="0"/>
      <w:marTop w:val="0"/>
      <w:marBottom w:val="0"/>
      <w:divBdr>
        <w:top w:val="none" w:sz="0" w:space="0" w:color="auto"/>
        <w:left w:val="none" w:sz="0" w:space="0" w:color="auto"/>
        <w:bottom w:val="none" w:sz="0" w:space="0" w:color="auto"/>
        <w:right w:val="none" w:sz="0" w:space="0" w:color="auto"/>
      </w:divBdr>
    </w:div>
    <w:div w:id="276717410">
      <w:bodyDiv w:val="1"/>
      <w:marLeft w:val="0"/>
      <w:marRight w:val="0"/>
      <w:marTop w:val="0"/>
      <w:marBottom w:val="0"/>
      <w:divBdr>
        <w:top w:val="none" w:sz="0" w:space="0" w:color="auto"/>
        <w:left w:val="none" w:sz="0" w:space="0" w:color="auto"/>
        <w:bottom w:val="none" w:sz="0" w:space="0" w:color="auto"/>
        <w:right w:val="none" w:sz="0" w:space="0" w:color="auto"/>
      </w:divBdr>
    </w:div>
    <w:div w:id="279264815">
      <w:bodyDiv w:val="1"/>
      <w:marLeft w:val="0"/>
      <w:marRight w:val="0"/>
      <w:marTop w:val="0"/>
      <w:marBottom w:val="0"/>
      <w:divBdr>
        <w:top w:val="none" w:sz="0" w:space="0" w:color="auto"/>
        <w:left w:val="none" w:sz="0" w:space="0" w:color="auto"/>
        <w:bottom w:val="none" w:sz="0" w:space="0" w:color="auto"/>
        <w:right w:val="none" w:sz="0" w:space="0" w:color="auto"/>
      </w:divBdr>
    </w:div>
    <w:div w:id="286621558">
      <w:bodyDiv w:val="1"/>
      <w:marLeft w:val="0"/>
      <w:marRight w:val="0"/>
      <w:marTop w:val="0"/>
      <w:marBottom w:val="0"/>
      <w:divBdr>
        <w:top w:val="none" w:sz="0" w:space="0" w:color="auto"/>
        <w:left w:val="none" w:sz="0" w:space="0" w:color="auto"/>
        <w:bottom w:val="none" w:sz="0" w:space="0" w:color="auto"/>
        <w:right w:val="none" w:sz="0" w:space="0" w:color="auto"/>
      </w:divBdr>
    </w:div>
    <w:div w:id="295182501">
      <w:bodyDiv w:val="1"/>
      <w:marLeft w:val="0"/>
      <w:marRight w:val="0"/>
      <w:marTop w:val="0"/>
      <w:marBottom w:val="0"/>
      <w:divBdr>
        <w:top w:val="none" w:sz="0" w:space="0" w:color="auto"/>
        <w:left w:val="none" w:sz="0" w:space="0" w:color="auto"/>
        <w:bottom w:val="none" w:sz="0" w:space="0" w:color="auto"/>
        <w:right w:val="none" w:sz="0" w:space="0" w:color="auto"/>
      </w:divBdr>
    </w:div>
    <w:div w:id="297956102">
      <w:bodyDiv w:val="1"/>
      <w:marLeft w:val="0"/>
      <w:marRight w:val="0"/>
      <w:marTop w:val="0"/>
      <w:marBottom w:val="0"/>
      <w:divBdr>
        <w:top w:val="none" w:sz="0" w:space="0" w:color="auto"/>
        <w:left w:val="none" w:sz="0" w:space="0" w:color="auto"/>
        <w:bottom w:val="none" w:sz="0" w:space="0" w:color="auto"/>
        <w:right w:val="none" w:sz="0" w:space="0" w:color="auto"/>
      </w:divBdr>
    </w:div>
    <w:div w:id="300043428">
      <w:bodyDiv w:val="1"/>
      <w:marLeft w:val="0"/>
      <w:marRight w:val="0"/>
      <w:marTop w:val="0"/>
      <w:marBottom w:val="0"/>
      <w:divBdr>
        <w:top w:val="none" w:sz="0" w:space="0" w:color="auto"/>
        <w:left w:val="none" w:sz="0" w:space="0" w:color="auto"/>
        <w:bottom w:val="none" w:sz="0" w:space="0" w:color="auto"/>
        <w:right w:val="none" w:sz="0" w:space="0" w:color="auto"/>
      </w:divBdr>
    </w:div>
    <w:div w:id="306740560">
      <w:bodyDiv w:val="1"/>
      <w:marLeft w:val="0"/>
      <w:marRight w:val="0"/>
      <w:marTop w:val="0"/>
      <w:marBottom w:val="0"/>
      <w:divBdr>
        <w:top w:val="none" w:sz="0" w:space="0" w:color="auto"/>
        <w:left w:val="none" w:sz="0" w:space="0" w:color="auto"/>
        <w:bottom w:val="none" w:sz="0" w:space="0" w:color="auto"/>
        <w:right w:val="none" w:sz="0" w:space="0" w:color="auto"/>
      </w:divBdr>
    </w:div>
    <w:div w:id="319695173">
      <w:bodyDiv w:val="1"/>
      <w:marLeft w:val="0"/>
      <w:marRight w:val="0"/>
      <w:marTop w:val="0"/>
      <w:marBottom w:val="0"/>
      <w:divBdr>
        <w:top w:val="none" w:sz="0" w:space="0" w:color="auto"/>
        <w:left w:val="none" w:sz="0" w:space="0" w:color="auto"/>
        <w:bottom w:val="none" w:sz="0" w:space="0" w:color="auto"/>
        <w:right w:val="none" w:sz="0" w:space="0" w:color="auto"/>
      </w:divBdr>
    </w:div>
    <w:div w:id="326172921">
      <w:bodyDiv w:val="1"/>
      <w:marLeft w:val="0"/>
      <w:marRight w:val="0"/>
      <w:marTop w:val="0"/>
      <w:marBottom w:val="0"/>
      <w:divBdr>
        <w:top w:val="none" w:sz="0" w:space="0" w:color="auto"/>
        <w:left w:val="none" w:sz="0" w:space="0" w:color="auto"/>
        <w:bottom w:val="none" w:sz="0" w:space="0" w:color="auto"/>
        <w:right w:val="none" w:sz="0" w:space="0" w:color="auto"/>
      </w:divBdr>
    </w:div>
    <w:div w:id="349647953">
      <w:bodyDiv w:val="1"/>
      <w:marLeft w:val="0"/>
      <w:marRight w:val="0"/>
      <w:marTop w:val="0"/>
      <w:marBottom w:val="0"/>
      <w:divBdr>
        <w:top w:val="none" w:sz="0" w:space="0" w:color="auto"/>
        <w:left w:val="none" w:sz="0" w:space="0" w:color="auto"/>
        <w:bottom w:val="none" w:sz="0" w:space="0" w:color="auto"/>
        <w:right w:val="none" w:sz="0" w:space="0" w:color="auto"/>
      </w:divBdr>
    </w:div>
    <w:div w:id="358508994">
      <w:bodyDiv w:val="1"/>
      <w:marLeft w:val="0"/>
      <w:marRight w:val="0"/>
      <w:marTop w:val="0"/>
      <w:marBottom w:val="0"/>
      <w:divBdr>
        <w:top w:val="none" w:sz="0" w:space="0" w:color="auto"/>
        <w:left w:val="none" w:sz="0" w:space="0" w:color="auto"/>
        <w:bottom w:val="none" w:sz="0" w:space="0" w:color="auto"/>
        <w:right w:val="none" w:sz="0" w:space="0" w:color="auto"/>
      </w:divBdr>
    </w:div>
    <w:div w:id="364674298">
      <w:bodyDiv w:val="1"/>
      <w:marLeft w:val="0"/>
      <w:marRight w:val="0"/>
      <w:marTop w:val="0"/>
      <w:marBottom w:val="0"/>
      <w:divBdr>
        <w:top w:val="none" w:sz="0" w:space="0" w:color="auto"/>
        <w:left w:val="none" w:sz="0" w:space="0" w:color="auto"/>
        <w:bottom w:val="none" w:sz="0" w:space="0" w:color="auto"/>
        <w:right w:val="none" w:sz="0" w:space="0" w:color="auto"/>
      </w:divBdr>
    </w:div>
    <w:div w:id="368992950">
      <w:bodyDiv w:val="1"/>
      <w:marLeft w:val="0"/>
      <w:marRight w:val="0"/>
      <w:marTop w:val="0"/>
      <w:marBottom w:val="0"/>
      <w:divBdr>
        <w:top w:val="none" w:sz="0" w:space="0" w:color="auto"/>
        <w:left w:val="none" w:sz="0" w:space="0" w:color="auto"/>
        <w:bottom w:val="none" w:sz="0" w:space="0" w:color="auto"/>
        <w:right w:val="none" w:sz="0" w:space="0" w:color="auto"/>
      </w:divBdr>
    </w:div>
    <w:div w:id="370035154">
      <w:bodyDiv w:val="1"/>
      <w:marLeft w:val="0"/>
      <w:marRight w:val="0"/>
      <w:marTop w:val="0"/>
      <w:marBottom w:val="0"/>
      <w:divBdr>
        <w:top w:val="none" w:sz="0" w:space="0" w:color="auto"/>
        <w:left w:val="none" w:sz="0" w:space="0" w:color="auto"/>
        <w:bottom w:val="none" w:sz="0" w:space="0" w:color="auto"/>
        <w:right w:val="none" w:sz="0" w:space="0" w:color="auto"/>
      </w:divBdr>
    </w:div>
    <w:div w:id="378870161">
      <w:bodyDiv w:val="1"/>
      <w:marLeft w:val="0"/>
      <w:marRight w:val="0"/>
      <w:marTop w:val="0"/>
      <w:marBottom w:val="0"/>
      <w:divBdr>
        <w:top w:val="none" w:sz="0" w:space="0" w:color="auto"/>
        <w:left w:val="none" w:sz="0" w:space="0" w:color="auto"/>
        <w:bottom w:val="none" w:sz="0" w:space="0" w:color="auto"/>
        <w:right w:val="none" w:sz="0" w:space="0" w:color="auto"/>
      </w:divBdr>
    </w:div>
    <w:div w:id="385374911">
      <w:bodyDiv w:val="1"/>
      <w:marLeft w:val="0"/>
      <w:marRight w:val="0"/>
      <w:marTop w:val="0"/>
      <w:marBottom w:val="0"/>
      <w:divBdr>
        <w:top w:val="none" w:sz="0" w:space="0" w:color="auto"/>
        <w:left w:val="none" w:sz="0" w:space="0" w:color="auto"/>
        <w:bottom w:val="none" w:sz="0" w:space="0" w:color="auto"/>
        <w:right w:val="none" w:sz="0" w:space="0" w:color="auto"/>
      </w:divBdr>
    </w:div>
    <w:div w:id="390234015">
      <w:bodyDiv w:val="1"/>
      <w:marLeft w:val="0"/>
      <w:marRight w:val="0"/>
      <w:marTop w:val="0"/>
      <w:marBottom w:val="0"/>
      <w:divBdr>
        <w:top w:val="none" w:sz="0" w:space="0" w:color="auto"/>
        <w:left w:val="none" w:sz="0" w:space="0" w:color="auto"/>
        <w:bottom w:val="none" w:sz="0" w:space="0" w:color="auto"/>
        <w:right w:val="none" w:sz="0" w:space="0" w:color="auto"/>
      </w:divBdr>
    </w:div>
    <w:div w:id="391587414">
      <w:bodyDiv w:val="1"/>
      <w:marLeft w:val="0"/>
      <w:marRight w:val="0"/>
      <w:marTop w:val="0"/>
      <w:marBottom w:val="0"/>
      <w:divBdr>
        <w:top w:val="none" w:sz="0" w:space="0" w:color="auto"/>
        <w:left w:val="none" w:sz="0" w:space="0" w:color="auto"/>
        <w:bottom w:val="none" w:sz="0" w:space="0" w:color="auto"/>
        <w:right w:val="none" w:sz="0" w:space="0" w:color="auto"/>
      </w:divBdr>
    </w:div>
    <w:div w:id="396322645">
      <w:bodyDiv w:val="1"/>
      <w:marLeft w:val="0"/>
      <w:marRight w:val="0"/>
      <w:marTop w:val="0"/>
      <w:marBottom w:val="0"/>
      <w:divBdr>
        <w:top w:val="none" w:sz="0" w:space="0" w:color="auto"/>
        <w:left w:val="none" w:sz="0" w:space="0" w:color="auto"/>
        <w:bottom w:val="none" w:sz="0" w:space="0" w:color="auto"/>
        <w:right w:val="none" w:sz="0" w:space="0" w:color="auto"/>
      </w:divBdr>
    </w:div>
    <w:div w:id="402414549">
      <w:bodyDiv w:val="1"/>
      <w:marLeft w:val="0"/>
      <w:marRight w:val="0"/>
      <w:marTop w:val="0"/>
      <w:marBottom w:val="0"/>
      <w:divBdr>
        <w:top w:val="none" w:sz="0" w:space="0" w:color="auto"/>
        <w:left w:val="none" w:sz="0" w:space="0" w:color="auto"/>
        <w:bottom w:val="none" w:sz="0" w:space="0" w:color="auto"/>
        <w:right w:val="none" w:sz="0" w:space="0" w:color="auto"/>
      </w:divBdr>
    </w:div>
    <w:div w:id="412165684">
      <w:bodyDiv w:val="1"/>
      <w:marLeft w:val="0"/>
      <w:marRight w:val="0"/>
      <w:marTop w:val="0"/>
      <w:marBottom w:val="0"/>
      <w:divBdr>
        <w:top w:val="none" w:sz="0" w:space="0" w:color="auto"/>
        <w:left w:val="none" w:sz="0" w:space="0" w:color="auto"/>
        <w:bottom w:val="none" w:sz="0" w:space="0" w:color="auto"/>
        <w:right w:val="none" w:sz="0" w:space="0" w:color="auto"/>
      </w:divBdr>
    </w:div>
    <w:div w:id="423454060">
      <w:bodyDiv w:val="1"/>
      <w:marLeft w:val="0"/>
      <w:marRight w:val="0"/>
      <w:marTop w:val="0"/>
      <w:marBottom w:val="0"/>
      <w:divBdr>
        <w:top w:val="none" w:sz="0" w:space="0" w:color="auto"/>
        <w:left w:val="none" w:sz="0" w:space="0" w:color="auto"/>
        <w:bottom w:val="none" w:sz="0" w:space="0" w:color="auto"/>
        <w:right w:val="none" w:sz="0" w:space="0" w:color="auto"/>
      </w:divBdr>
    </w:div>
    <w:div w:id="423919279">
      <w:bodyDiv w:val="1"/>
      <w:marLeft w:val="0"/>
      <w:marRight w:val="0"/>
      <w:marTop w:val="0"/>
      <w:marBottom w:val="0"/>
      <w:divBdr>
        <w:top w:val="none" w:sz="0" w:space="0" w:color="auto"/>
        <w:left w:val="none" w:sz="0" w:space="0" w:color="auto"/>
        <w:bottom w:val="none" w:sz="0" w:space="0" w:color="auto"/>
        <w:right w:val="none" w:sz="0" w:space="0" w:color="auto"/>
      </w:divBdr>
    </w:div>
    <w:div w:id="435492137">
      <w:bodyDiv w:val="1"/>
      <w:marLeft w:val="0"/>
      <w:marRight w:val="0"/>
      <w:marTop w:val="0"/>
      <w:marBottom w:val="0"/>
      <w:divBdr>
        <w:top w:val="none" w:sz="0" w:space="0" w:color="auto"/>
        <w:left w:val="none" w:sz="0" w:space="0" w:color="auto"/>
        <w:bottom w:val="none" w:sz="0" w:space="0" w:color="auto"/>
        <w:right w:val="none" w:sz="0" w:space="0" w:color="auto"/>
      </w:divBdr>
    </w:div>
    <w:div w:id="438455732">
      <w:bodyDiv w:val="1"/>
      <w:marLeft w:val="0"/>
      <w:marRight w:val="0"/>
      <w:marTop w:val="0"/>
      <w:marBottom w:val="0"/>
      <w:divBdr>
        <w:top w:val="none" w:sz="0" w:space="0" w:color="auto"/>
        <w:left w:val="none" w:sz="0" w:space="0" w:color="auto"/>
        <w:bottom w:val="none" w:sz="0" w:space="0" w:color="auto"/>
        <w:right w:val="none" w:sz="0" w:space="0" w:color="auto"/>
      </w:divBdr>
    </w:div>
    <w:div w:id="440102594">
      <w:bodyDiv w:val="1"/>
      <w:marLeft w:val="0"/>
      <w:marRight w:val="0"/>
      <w:marTop w:val="0"/>
      <w:marBottom w:val="0"/>
      <w:divBdr>
        <w:top w:val="none" w:sz="0" w:space="0" w:color="auto"/>
        <w:left w:val="none" w:sz="0" w:space="0" w:color="auto"/>
        <w:bottom w:val="none" w:sz="0" w:space="0" w:color="auto"/>
        <w:right w:val="none" w:sz="0" w:space="0" w:color="auto"/>
      </w:divBdr>
    </w:div>
    <w:div w:id="443354134">
      <w:bodyDiv w:val="1"/>
      <w:marLeft w:val="0"/>
      <w:marRight w:val="0"/>
      <w:marTop w:val="0"/>
      <w:marBottom w:val="0"/>
      <w:divBdr>
        <w:top w:val="none" w:sz="0" w:space="0" w:color="auto"/>
        <w:left w:val="none" w:sz="0" w:space="0" w:color="auto"/>
        <w:bottom w:val="none" w:sz="0" w:space="0" w:color="auto"/>
        <w:right w:val="none" w:sz="0" w:space="0" w:color="auto"/>
      </w:divBdr>
    </w:div>
    <w:div w:id="449667395">
      <w:bodyDiv w:val="1"/>
      <w:marLeft w:val="0"/>
      <w:marRight w:val="0"/>
      <w:marTop w:val="0"/>
      <w:marBottom w:val="0"/>
      <w:divBdr>
        <w:top w:val="none" w:sz="0" w:space="0" w:color="auto"/>
        <w:left w:val="none" w:sz="0" w:space="0" w:color="auto"/>
        <w:bottom w:val="none" w:sz="0" w:space="0" w:color="auto"/>
        <w:right w:val="none" w:sz="0" w:space="0" w:color="auto"/>
      </w:divBdr>
    </w:div>
    <w:div w:id="466438873">
      <w:bodyDiv w:val="1"/>
      <w:marLeft w:val="0"/>
      <w:marRight w:val="0"/>
      <w:marTop w:val="0"/>
      <w:marBottom w:val="0"/>
      <w:divBdr>
        <w:top w:val="none" w:sz="0" w:space="0" w:color="auto"/>
        <w:left w:val="none" w:sz="0" w:space="0" w:color="auto"/>
        <w:bottom w:val="none" w:sz="0" w:space="0" w:color="auto"/>
        <w:right w:val="none" w:sz="0" w:space="0" w:color="auto"/>
      </w:divBdr>
    </w:div>
    <w:div w:id="469980326">
      <w:bodyDiv w:val="1"/>
      <w:marLeft w:val="0"/>
      <w:marRight w:val="0"/>
      <w:marTop w:val="0"/>
      <w:marBottom w:val="0"/>
      <w:divBdr>
        <w:top w:val="none" w:sz="0" w:space="0" w:color="auto"/>
        <w:left w:val="none" w:sz="0" w:space="0" w:color="auto"/>
        <w:bottom w:val="none" w:sz="0" w:space="0" w:color="auto"/>
        <w:right w:val="none" w:sz="0" w:space="0" w:color="auto"/>
      </w:divBdr>
    </w:div>
    <w:div w:id="472910571">
      <w:bodyDiv w:val="1"/>
      <w:marLeft w:val="0"/>
      <w:marRight w:val="0"/>
      <w:marTop w:val="0"/>
      <w:marBottom w:val="0"/>
      <w:divBdr>
        <w:top w:val="none" w:sz="0" w:space="0" w:color="auto"/>
        <w:left w:val="none" w:sz="0" w:space="0" w:color="auto"/>
        <w:bottom w:val="none" w:sz="0" w:space="0" w:color="auto"/>
        <w:right w:val="none" w:sz="0" w:space="0" w:color="auto"/>
      </w:divBdr>
    </w:div>
    <w:div w:id="473526829">
      <w:bodyDiv w:val="1"/>
      <w:marLeft w:val="0"/>
      <w:marRight w:val="0"/>
      <w:marTop w:val="0"/>
      <w:marBottom w:val="0"/>
      <w:divBdr>
        <w:top w:val="none" w:sz="0" w:space="0" w:color="auto"/>
        <w:left w:val="none" w:sz="0" w:space="0" w:color="auto"/>
        <w:bottom w:val="none" w:sz="0" w:space="0" w:color="auto"/>
        <w:right w:val="none" w:sz="0" w:space="0" w:color="auto"/>
      </w:divBdr>
    </w:div>
    <w:div w:id="474833887">
      <w:bodyDiv w:val="1"/>
      <w:marLeft w:val="0"/>
      <w:marRight w:val="0"/>
      <w:marTop w:val="0"/>
      <w:marBottom w:val="0"/>
      <w:divBdr>
        <w:top w:val="none" w:sz="0" w:space="0" w:color="auto"/>
        <w:left w:val="none" w:sz="0" w:space="0" w:color="auto"/>
        <w:bottom w:val="none" w:sz="0" w:space="0" w:color="auto"/>
        <w:right w:val="none" w:sz="0" w:space="0" w:color="auto"/>
      </w:divBdr>
    </w:div>
    <w:div w:id="489947564">
      <w:bodyDiv w:val="1"/>
      <w:marLeft w:val="0"/>
      <w:marRight w:val="0"/>
      <w:marTop w:val="0"/>
      <w:marBottom w:val="0"/>
      <w:divBdr>
        <w:top w:val="none" w:sz="0" w:space="0" w:color="auto"/>
        <w:left w:val="none" w:sz="0" w:space="0" w:color="auto"/>
        <w:bottom w:val="none" w:sz="0" w:space="0" w:color="auto"/>
        <w:right w:val="none" w:sz="0" w:space="0" w:color="auto"/>
      </w:divBdr>
    </w:div>
    <w:div w:id="491065370">
      <w:bodyDiv w:val="1"/>
      <w:marLeft w:val="0"/>
      <w:marRight w:val="0"/>
      <w:marTop w:val="0"/>
      <w:marBottom w:val="0"/>
      <w:divBdr>
        <w:top w:val="none" w:sz="0" w:space="0" w:color="auto"/>
        <w:left w:val="none" w:sz="0" w:space="0" w:color="auto"/>
        <w:bottom w:val="none" w:sz="0" w:space="0" w:color="auto"/>
        <w:right w:val="none" w:sz="0" w:space="0" w:color="auto"/>
      </w:divBdr>
    </w:div>
    <w:div w:id="500395136">
      <w:bodyDiv w:val="1"/>
      <w:marLeft w:val="0"/>
      <w:marRight w:val="0"/>
      <w:marTop w:val="0"/>
      <w:marBottom w:val="0"/>
      <w:divBdr>
        <w:top w:val="none" w:sz="0" w:space="0" w:color="auto"/>
        <w:left w:val="none" w:sz="0" w:space="0" w:color="auto"/>
        <w:bottom w:val="none" w:sz="0" w:space="0" w:color="auto"/>
        <w:right w:val="none" w:sz="0" w:space="0" w:color="auto"/>
      </w:divBdr>
    </w:div>
    <w:div w:id="502401094">
      <w:bodyDiv w:val="1"/>
      <w:marLeft w:val="0"/>
      <w:marRight w:val="0"/>
      <w:marTop w:val="0"/>
      <w:marBottom w:val="0"/>
      <w:divBdr>
        <w:top w:val="none" w:sz="0" w:space="0" w:color="auto"/>
        <w:left w:val="none" w:sz="0" w:space="0" w:color="auto"/>
        <w:bottom w:val="none" w:sz="0" w:space="0" w:color="auto"/>
        <w:right w:val="none" w:sz="0" w:space="0" w:color="auto"/>
      </w:divBdr>
    </w:div>
    <w:div w:id="502858432">
      <w:bodyDiv w:val="1"/>
      <w:marLeft w:val="0"/>
      <w:marRight w:val="0"/>
      <w:marTop w:val="0"/>
      <w:marBottom w:val="0"/>
      <w:divBdr>
        <w:top w:val="none" w:sz="0" w:space="0" w:color="auto"/>
        <w:left w:val="none" w:sz="0" w:space="0" w:color="auto"/>
        <w:bottom w:val="none" w:sz="0" w:space="0" w:color="auto"/>
        <w:right w:val="none" w:sz="0" w:space="0" w:color="auto"/>
      </w:divBdr>
    </w:div>
    <w:div w:id="505829726">
      <w:bodyDiv w:val="1"/>
      <w:marLeft w:val="0"/>
      <w:marRight w:val="0"/>
      <w:marTop w:val="0"/>
      <w:marBottom w:val="0"/>
      <w:divBdr>
        <w:top w:val="none" w:sz="0" w:space="0" w:color="auto"/>
        <w:left w:val="none" w:sz="0" w:space="0" w:color="auto"/>
        <w:bottom w:val="none" w:sz="0" w:space="0" w:color="auto"/>
        <w:right w:val="none" w:sz="0" w:space="0" w:color="auto"/>
      </w:divBdr>
    </w:div>
    <w:div w:id="506672196">
      <w:bodyDiv w:val="1"/>
      <w:marLeft w:val="0"/>
      <w:marRight w:val="0"/>
      <w:marTop w:val="0"/>
      <w:marBottom w:val="0"/>
      <w:divBdr>
        <w:top w:val="none" w:sz="0" w:space="0" w:color="auto"/>
        <w:left w:val="none" w:sz="0" w:space="0" w:color="auto"/>
        <w:bottom w:val="none" w:sz="0" w:space="0" w:color="auto"/>
        <w:right w:val="none" w:sz="0" w:space="0" w:color="auto"/>
      </w:divBdr>
    </w:div>
    <w:div w:id="511266727">
      <w:bodyDiv w:val="1"/>
      <w:marLeft w:val="0"/>
      <w:marRight w:val="0"/>
      <w:marTop w:val="0"/>
      <w:marBottom w:val="0"/>
      <w:divBdr>
        <w:top w:val="none" w:sz="0" w:space="0" w:color="auto"/>
        <w:left w:val="none" w:sz="0" w:space="0" w:color="auto"/>
        <w:bottom w:val="none" w:sz="0" w:space="0" w:color="auto"/>
        <w:right w:val="none" w:sz="0" w:space="0" w:color="auto"/>
      </w:divBdr>
    </w:div>
    <w:div w:id="512116005">
      <w:bodyDiv w:val="1"/>
      <w:marLeft w:val="0"/>
      <w:marRight w:val="0"/>
      <w:marTop w:val="0"/>
      <w:marBottom w:val="0"/>
      <w:divBdr>
        <w:top w:val="none" w:sz="0" w:space="0" w:color="auto"/>
        <w:left w:val="none" w:sz="0" w:space="0" w:color="auto"/>
        <w:bottom w:val="none" w:sz="0" w:space="0" w:color="auto"/>
        <w:right w:val="none" w:sz="0" w:space="0" w:color="auto"/>
      </w:divBdr>
    </w:div>
    <w:div w:id="513298946">
      <w:bodyDiv w:val="1"/>
      <w:marLeft w:val="0"/>
      <w:marRight w:val="0"/>
      <w:marTop w:val="0"/>
      <w:marBottom w:val="0"/>
      <w:divBdr>
        <w:top w:val="none" w:sz="0" w:space="0" w:color="auto"/>
        <w:left w:val="none" w:sz="0" w:space="0" w:color="auto"/>
        <w:bottom w:val="none" w:sz="0" w:space="0" w:color="auto"/>
        <w:right w:val="none" w:sz="0" w:space="0" w:color="auto"/>
      </w:divBdr>
    </w:div>
    <w:div w:id="527373504">
      <w:bodyDiv w:val="1"/>
      <w:marLeft w:val="0"/>
      <w:marRight w:val="0"/>
      <w:marTop w:val="0"/>
      <w:marBottom w:val="0"/>
      <w:divBdr>
        <w:top w:val="none" w:sz="0" w:space="0" w:color="auto"/>
        <w:left w:val="none" w:sz="0" w:space="0" w:color="auto"/>
        <w:bottom w:val="none" w:sz="0" w:space="0" w:color="auto"/>
        <w:right w:val="none" w:sz="0" w:space="0" w:color="auto"/>
      </w:divBdr>
    </w:div>
    <w:div w:id="531579917">
      <w:bodyDiv w:val="1"/>
      <w:marLeft w:val="0"/>
      <w:marRight w:val="0"/>
      <w:marTop w:val="0"/>
      <w:marBottom w:val="0"/>
      <w:divBdr>
        <w:top w:val="none" w:sz="0" w:space="0" w:color="auto"/>
        <w:left w:val="none" w:sz="0" w:space="0" w:color="auto"/>
        <w:bottom w:val="none" w:sz="0" w:space="0" w:color="auto"/>
        <w:right w:val="none" w:sz="0" w:space="0" w:color="auto"/>
      </w:divBdr>
    </w:div>
    <w:div w:id="531722975">
      <w:bodyDiv w:val="1"/>
      <w:marLeft w:val="0"/>
      <w:marRight w:val="0"/>
      <w:marTop w:val="0"/>
      <w:marBottom w:val="0"/>
      <w:divBdr>
        <w:top w:val="none" w:sz="0" w:space="0" w:color="auto"/>
        <w:left w:val="none" w:sz="0" w:space="0" w:color="auto"/>
        <w:bottom w:val="none" w:sz="0" w:space="0" w:color="auto"/>
        <w:right w:val="none" w:sz="0" w:space="0" w:color="auto"/>
      </w:divBdr>
    </w:div>
    <w:div w:id="533469466">
      <w:bodyDiv w:val="1"/>
      <w:marLeft w:val="0"/>
      <w:marRight w:val="0"/>
      <w:marTop w:val="0"/>
      <w:marBottom w:val="0"/>
      <w:divBdr>
        <w:top w:val="none" w:sz="0" w:space="0" w:color="auto"/>
        <w:left w:val="none" w:sz="0" w:space="0" w:color="auto"/>
        <w:bottom w:val="none" w:sz="0" w:space="0" w:color="auto"/>
        <w:right w:val="none" w:sz="0" w:space="0" w:color="auto"/>
      </w:divBdr>
    </w:div>
    <w:div w:id="534732983">
      <w:bodyDiv w:val="1"/>
      <w:marLeft w:val="0"/>
      <w:marRight w:val="0"/>
      <w:marTop w:val="0"/>
      <w:marBottom w:val="0"/>
      <w:divBdr>
        <w:top w:val="none" w:sz="0" w:space="0" w:color="auto"/>
        <w:left w:val="none" w:sz="0" w:space="0" w:color="auto"/>
        <w:bottom w:val="none" w:sz="0" w:space="0" w:color="auto"/>
        <w:right w:val="none" w:sz="0" w:space="0" w:color="auto"/>
      </w:divBdr>
    </w:div>
    <w:div w:id="537356843">
      <w:bodyDiv w:val="1"/>
      <w:marLeft w:val="0"/>
      <w:marRight w:val="0"/>
      <w:marTop w:val="0"/>
      <w:marBottom w:val="0"/>
      <w:divBdr>
        <w:top w:val="none" w:sz="0" w:space="0" w:color="auto"/>
        <w:left w:val="none" w:sz="0" w:space="0" w:color="auto"/>
        <w:bottom w:val="none" w:sz="0" w:space="0" w:color="auto"/>
        <w:right w:val="none" w:sz="0" w:space="0" w:color="auto"/>
      </w:divBdr>
    </w:div>
    <w:div w:id="542131350">
      <w:bodyDiv w:val="1"/>
      <w:marLeft w:val="0"/>
      <w:marRight w:val="0"/>
      <w:marTop w:val="0"/>
      <w:marBottom w:val="0"/>
      <w:divBdr>
        <w:top w:val="none" w:sz="0" w:space="0" w:color="auto"/>
        <w:left w:val="none" w:sz="0" w:space="0" w:color="auto"/>
        <w:bottom w:val="none" w:sz="0" w:space="0" w:color="auto"/>
        <w:right w:val="none" w:sz="0" w:space="0" w:color="auto"/>
      </w:divBdr>
    </w:div>
    <w:div w:id="545871177">
      <w:bodyDiv w:val="1"/>
      <w:marLeft w:val="0"/>
      <w:marRight w:val="0"/>
      <w:marTop w:val="0"/>
      <w:marBottom w:val="0"/>
      <w:divBdr>
        <w:top w:val="none" w:sz="0" w:space="0" w:color="auto"/>
        <w:left w:val="none" w:sz="0" w:space="0" w:color="auto"/>
        <w:bottom w:val="none" w:sz="0" w:space="0" w:color="auto"/>
        <w:right w:val="none" w:sz="0" w:space="0" w:color="auto"/>
      </w:divBdr>
    </w:div>
    <w:div w:id="547684702">
      <w:bodyDiv w:val="1"/>
      <w:marLeft w:val="0"/>
      <w:marRight w:val="0"/>
      <w:marTop w:val="0"/>
      <w:marBottom w:val="0"/>
      <w:divBdr>
        <w:top w:val="none" w:sz="0" w:space="0" w:color="auto"/>
        <w:left w:val="none" w:sz="0" w:space="0" w:color="auto"/>
        <w:bottom w:val="none" w:sz="0" w:space="0" w:color="auto"/>
        <w:right w:val="none" w:sz="0" w:space="0" w:color="auto"/>
      </w:divBdr>
    </w:div>
    <w:div w:id="558441882">
      <w:bodyDiv w:val="1"/>
      <w:marLeft w:val="0"/>
      <w:marRight w:val="0"/>
      <w:marTop w:val="0"/>
      <w:marBottom w:val="0"/>
      <w:divBdr>
        <w:top w:val="none" w:sz="0" w:space="0" w:color="auto"/>
        <w:left w:val="none" w:sz="0" w:space="0" w:color="auto"/>
        <w:bottom w:val="none" w:sz="0" w:space="0" w:color="auto"/>
        <w:right w:val="none" w:sz="0" w:space="0" w:color="auto"/>
      </w:divBdr>
    </w:div>
    <w:div w:id="561793780">
      <w:bodyDiv w:val="1"/>
      <w:marLeft w:val="0"/>
      <w:marRight w:val="0"/>
      <w:marTop w:val="0"/>
      <w:marBottom w:val="0"/>
      <w:divBdr>
        <w:top w:val="none" w:sz="0" w:space="0" w:color="auto"/>
        <w:left w:val="none" w:sz="0" w:space="0" w:color="auto"/>
        <w:bottom w:val="none" w:sz="0" w:space="0" w:color="auto"/>
        <w:right w:val="none" w:sz="0" w:space="0" w:color="auto"/>
      </w:divBdr>
    </w:div>
    <w:div w:id="565186148">
      <w:bodyDiv w:val="1"/>
      <w:marLeft w:val="0"/>
      <w:marRight w:val="0"/>
      <w:marTop w:val="0"/>
      <w:marBottom w:val="0"/>
      <w:divBdr>
        <w:top w:val="none" w:sz="0" w:space="0" w:color="auto"/>
        <w:left w:val="none" w:sz="0" w:space="0" w:color="auto"/>
        <w:bottom w:val="none" w:sz="0" w:space="0" w:color="auto"/>
        <w:right w:val="none" w:sz="0" w:space="0" w:color="auto"/>
      </w:divBdr>
    </w:div>
    <w:div w:id="577054381">
      <w:bodyDiv w:val="1"/>
      <w:marLeft w:val="0"/>
      <w:marRight w:val="0"/>
      <w:marTop w:val="0"/>
      <w:marBottom w:val="0"/>
      <w:divBdr>
        <w:top w:val="none" w:sz="0" w:space="0" w:color="auto"/>
        <w:left w:val="none" w:sz="0" w:space="0" w:color="auto"/>
        <w:bottom w:val="none" w:sz="0" w:space="0" w:color="auto"/>
        <w:right w:val="none" w:sz="0" w:space="0" w:color="auto"/>
      </w:divBdr>
    </w:div>
    <w:div w:id="577323705">
      <w:bodyDiv w:val="1"/>
      <w:marLeft w:val="0"/>
      <w:marRight w:val="0"/>
      <w:marTop w:val="0"/>
      <w:marBottom w:val="0"/>
      <w:divBdr>
        <w:top w:val="none" w:sz="0" w:space="0" w:color="auto"/>
        <w:left w:val="none" w:sz="0" w:space="0" w:color="auto"/>
        <w:bottom w:val="none" w:sz="0" w:space="0" w:color="auto"/>
        <w:right w:val="none" w:sz="0" w:space="0" w:color="auto"/>
      </w:divBdr>
    </w:div>
    <w:div w:id="581331834">
      <w:bodyDiv w:val="1"/>
      <w:marLeft w:val="0"/>
      <w:marRight w:val="0"/>
      <w:marTop w:val="0"/>
      <w:marBottom w:val="0"/>
      <w:divBdr>
        <w:top w:val="none" w:sz="0" w:space="0" w:color="auto"/>
        <w:left w:val="none" w:sz="0" w:space="0" w:color="auto"/>
        <w:bottom w:val="none" w:sz="0" w:space="0" w:color="auto"/>
        <w:right w:val="none" w:sz="0" w:space="0" w:color="auto"/>
      </w:divBdr>
    </w:div>
    <w:div w:id="582302270">
      <w:bodyDiv w:val="1"/>
      <w:marLeft w:val="0"/>
      <w:marRight w:val="0"/>
      <w:marTop w:val="0"/>
      <w:marBottom w:val="0"/>
      <w:divBdr>
        <w:top w:val="none" w:sz="0" w:space="0" w:color="auto"/>
        <w:left w:val="none" w:sz="0" w:space="0" w:color="auto"/>
        <w:bottom w:val="none" w:sz="0" w:space="0" w:color="auto"/>
        <w:right w:val="none" w:sz="0" w:space="0" w:color="auto"/>
      </w:divBdr>
    </w:div>
    <w:div w:id="595751544">
      <w:bodyDiv w:val="1"/>
      <w:marLeft w:val="0"/>
      <w:marRight w:val="0"/>
      <w:marTop w:val="0"/>
      <w:marBottom w:val="0"/>
      <w:divBdr>
        <w:top w:val="none" w:sz="0" w:space="0" w:color="auto"/>
        <w:left w:val="none" w:sz="0" w:space="0" w:color="auto"/>
        <w:bottom w:val="none" w:sz="0" w:space="0" w:color="auto"/>
        <w:right w:val="none" w:sz="0" w:space="0" w:color="auto"/>
      </w:divBdr>
    </w:div>
    <w:div w:id="600845670">
      <w:bodyDiv w:val="1"/>
      <w:marLeft w:val="0"/>
      <w:marRight w:val="0"/>
      <w:marTop w:val="0"/>
      <w:marBottom w:val="0"/>
      <w:divBdr>
        <w:top w:val="none" w:sz="0" w:space="0" w:color="auto"/>
        <w:left w:val="none" w:sz="0" w:space="0" w:color="auto"/>
        <w:bottom w:val="none" w:sz="0" w:space="0" w:color="auto"/>
        <w:right w:val="none" w:sz="0" w:space="0" w:color="auto"/>
      </w:divBdr>
    </w:div>
    <w:div w:id="612983027">
      <w:bodyDiv w:val="1"/>
      <w:marLeft w:val="0"/>
      <w:marRight w:val="0"/>
      <w:marTop w:val="0"/>
      <w:marBottom w:val="0"/>
      <w:divBdr>
        <w:top w:val="none" w:sz="0" w:space="0" w:color="auto"/>
        <w:left w:val="none" w:sz="0" w:space="0" w:color="auto"/>
        <w:bottom w:val="none" w:sz="0" w:space="0" w:color="auto"/>
        <w:right w:val="none" w:sz="0" w:space="0" w:color="auto"/>
      </w:divBdr>
    </w:div>
    <w:div w:id="620918527">
      <w:bodyDiv w:val="1"/>
      <w:marLeft w:val="0"/>
      <w:marRight w:val="0"/>
      <w:marTop w:val="0"/>
      <w:marBottom w:val="0"/>
      <w:divBdr>
        <w:top w:val="none" w:sz="0" w:space="0" w:color="auto"/>
        <w:left w:val="none" w:sz="0" w:space="0" w:color="auto"/>
        <w:bottom w:val="none" w:sz="0" w:space="0" w:color="auto"/>
        <w:right w:val="none" w:sz="0" w:space="0" w:color="auto"/>
      </w:divBdr>
    </w:div>
    <w:div w:id="621226357">
      <w:bodyDiv w:val="1"/>
      <w:marLeft w:val="0"/>
      <w:marRight w:val="0"/>
      <w:marTop w:val="0"/>
      <w:marBottom w:val="0"/>
      <w:divBdr>
        <w:top w:val="none" w:sz="0" w:space="0" w:color="auto"/>
        <w:left w:val="none" w:sz="0" w:space="0" w:color="auto"/>
        <w:bottom w:val="none" w:sz="0" w:space="0" w:color="auto"/>
        <w:right w:val="none" w:sz="0" w:space="0" w:color="auto"/>
      </w:divBdr>
    </w:div>
    <w:div w:id="621228115">
      <w:bodyDiv w:val="1"/>
      <w:marLeft w:val="0"/>
      <w:marRight w:val="0"/>
      <w:marTop w:val="0"/>
      <w:marBottom w:val="0"/>
      <w:divBdr>
        <w:top w:val="none" w:sz="0" w:space="0" w:color="auto"/>
        <w:left w:val="none" w:sz="0" w:space="0" w:color="auto"/>
        <w:bottom w:val="none" w:sz="0" w:space="0" w:color="auto"/>
        <w:right w:val="none" w:sz="0" w:space="0" w:color="auto"/>
      </w:divBdr>
    </w:div>
    <w:div w:id="622930604">
      <w:bodyDiv w:val="1"/>
      <w:marLeft w:val="0"/>
      <w:marRight w:val="0"/>
      <w:marTop w:val="0"/>
      <w:marBottom w:val="0"/>
      <w:divBdr>
        <w:top w:val="none" w:sz="0" w:space="0" w:color="auto"/>
        <w:left w:val="none" w:sz="0" w:space="0" w:color="auto"/>
        <w:bottom w:val="none" w:sz="0" w:space="0" w:color="auto"/>
        <w:right w:val="none" w:sz="0" w:space="0" w:color="auto"/>
      </w:divBdr>
    </w:div>
    <w:div w:id="629701094">
      <w:bodyDiv w:val="1"/>
      <w:marLeft w:val="0"/>
      <w:marRight w:val="0"/>
      <w:marTop w:val="0"/>
      <w:marBottom w:val="0"/>
      <w:divBdr>
        <w:top w:val="none" w:sz="0" w:space="0" w:color="auto"/>
        <w:left w:val="none" w:sz="0" w:space="0" w:color="auto"/>
        <w:bottom w:val="none" w:sz="0" w:space="0" w:color="auto"/>
        <w:right w:val="none" w:sz="0" w:space="0" w:color="auto"/>
      </w:divBdr>
    </w:div>
    <w:div w:id="631442561">
      <w:bodyDiv w:val="1"/>
      <w:marLeft w:val="0"/>
      <w:marRight w:val="0"/>
      <w:marTop w:val="0"/>
      <w:marBottom w:val="0"/>
      <w:divBdr>
        <w:top w:val="none" w:sz="0" w:space="0" w:color="auto"/>
        <w:left w:val="none" w:sz="0" w:space="0" w:color="auto"/>
        <w:bottom w:val="none" w:sz="0" w:space="0" w:color="auto"/>
        <w:right w:val="none" w:sz="0" w:space="0" w:color="auto"/>
      </w:divBdr>
    </w:div>
    <w:div w:id="633607807">
      <w:bodyDiv w:val="1"/>
      <w:marLeft w:val="0"/>
      <w:marRight w:val="0"/>
      <w:marTop w:val="0"/>
      <w:marBottom w:val="0"/>
      <w:divBdr>
        <w:top w:val="none" w:sz="0" w:space="0" w:color="auto"/>
        <w:left w:val="none" w:sz="0" w:space="0" w:color="auto"/>
        <w:bottom w:val="none" w:sz="0" w:space="0" w:color="auto"/>
        <w:right w:val="none" w:sz="0" w:space="0" w:color="auto"/>
      </w:divBdr>
    </w:div>
    <w:div w:id="637105256">
      <w:bodyDiv w:val="1"/>
      <w:marLeft w:val="0"/>
      <w:marRight w:val="0"/>
      <w:marTop w:val="0"/>
      <w:marBottom w:val="0"/>
      <w:divBdr>
        <w:top w:val="none" w:sz="0" w:space="0" w:color="auto"/>
        <w:left w:val="none" w:sz="0" w:space="0" w:color="auto"/>
        <w:bottom w:val="none" w:sz="0" w:space="0" w:color="auto"/>
        <w:right w:val="none" w:sz="0" w:space="0" w:color="auto"/>
      </w:divBdr>
    </w:div>
    <w:div w:id="639505719">
      <w:bodyDiv w:val="1"/>
      <w:marLeft w:val="0"/>
      <w:marRight w:val="0"/>
      <w:marTop w:val="0"/>
      <w:marBottom w:val="0"/>
      <w:divBdr>
        <w:top w:val="none" w:sz="0" w:space="0" w:color="auto"/>
        <w:left w:val="none" w:sz="0" w:space="0" w:color="auto"/>
        <w:bottom w:val="none" w:sz="0" w:space="0" w:color="auto"/>
        <w:right w:val="none" w:sz="0" w:space="0" w:color="auto"/>
      </w:divBdr>
    </w:div>
    <w:div w:id="640816984">
      <w:bodyDiv w:val="1"/>
      <w:marLeft w:val="0"/>
      <w:marRight w:val="0"/>
      <w:marTop w:val="0"/>
      <w:marBottom w:val="0"/>
      <w:divBdr>
        <w:top w:val="none" w:sz="0" w:space="0" w:color="auto"/>
        <w:left w:val="none" w:sz="0" w:space="0" w:color="auto"/>
        <w:bottom w:val="none" w:sz="0" w:space="0" w:color="auto"/>
        <w:right w:val="none" w:sz="0" w:space="0" w:color="auto"/>
      </w:divBdr>
    </w:div>
    <w:div w:id="641546629">
      <w:bodyDiv w:val="1"/>
      <w:marLeft w:val="0"/>
      <w:marRight w:val="0"/>
      <w:marTop w:val="0"/>
      <w:marBottom w:val="0"/>
      <w:divBdr>
        <w:top w:val="none" w:sz="0" w:space="0" w:color="auto"/>
        <w:left w:val="none" w:sz="0" w:space="0" w:color="auto"/>
        <w:bottom w:val="none" w:sz="0" w:space="0" w:color="auto"/>
        <w:right w:val="none" w:sz="0" w:space="0" w:color="auto"/>
      </w:divBdr>
    </w:div>
    <w:div w:id="649136458">
      <w:bodyDiv w:val="1"/>
      <w:marLeft w:val="0"/>
      <w:marRight w:val="0"/>
      <w:marTop w:val="0"/>
      <w:marBottom w:val="0"/>
      <w:divBdr>
        <w:top w:val="none" w:sz="0" w:space="0" w:color="auto"/>
        <w:left w:val="none" w:sz="0" w:space="0" w:color="auto"/>
        <w:bottom w:val="none" w:sz="0" w:space="0" w:color="auto"/>
        <w:right w:val="none" w:sz="0" w:space="0" w:color="auto"/>
      </w:divBdr>
    </w:div>
    <w:div w:id="651105555">
      <w:bodyDiv w:val="1"/>
      <w:marLeft w:val="0"/>
      <w:marRight w:val="0"/>
      <w:marTop w:val="0"/>
      <w:marBottom w:val="0"/>
      <w:divBdr>
        <w:top w:val="none" w:sz="0" w:space="0" w:color="auto"/>
        <w:left w:val="none" w:sz="0" w:space="0" w:color="auto"/>
        <w:bottom w:val="none" w:sz="0" w:space="0" w:color="auto"/>
        <w:right w:val="none" w:sz="0" w:space="0" w:color="auto"/>
      </w:divBdr>
    </w:div>
    <w:div w:id="655376632">
      <w:bodyDiv w:val="1"/>
      <w:marLeft w:val="0"/>
      <w:marRight w:val="0"/>
      <w:marTop w:val="0"/>
      <w:marBottom w:val="0"/>
      <w:divBdr>
        <w:top w:val="none" w:sz="0" w:space="0" w:color="auto"/>
        <w:left w:val="none" w:sz="0" w:space="0" w:color="auto"/>
        <w:bottom w:val="none" w:sz="0" w:space="0" w:color="auto"/>
        <w:right w:val="none" w:sz="0" w:space="0" w:color="auto"/>
      </w:divBdr>
    </w:div>
    <w:div w:id="659622778">
      <w:bodyDiv w:val="1"/>
      <w:marLeft w:val="0"/>
      <w:marRight w:val="0"/>
      <w:marTop w:val="0"/>
      <w:marBottom w:val="0"/>
      <w:divBdr>
        <w:top w:val="none" w:sz="0" w:space="0" w:color="auto"/>
        <w:left w:val="none" w:sz="0" w:space="0" w:color="auto"/>
        <w:bottom w:val="none" w:sz="0" w:space="0" w:color="auto"/>
        <w:right w:val="none" w:sz="0" w:space="0" w:color="auto"/>
      </w:divBdr>
    </w:div>
    <w:div w:id="665939533">
      <w:bodyDiv w:val="1"/>
      <w:marLeft w:val="0"/>
      <w:marRight w:val="0"/>
      <w:marTop w:val="0"/>
      <w:marBottom w:val="0"/>
      <w:divBdr>
        <w:top w:val="none" w:sz="0" w:space="0" w:color="auto"/>
        <w:left w:val="none" w:sz="0" w:space="0" w:color="auto"/>
        <w:bottom w:val="none" w:sz="0" w:space="0" w:color="auto"/>
        <w:right w:val="none" w:sz="0" w:space="0" w:color="auto"/>
      </w:divBdr>
    </w:div>
    <w:div w:id="674115417">
      <w:bodyDiv w:val="1"/>
      <w:marLeft w:val="0"/>
      <w:marRight w:val="0"/>
      <w:marTop w:val="0"/>
      <w:marBottom w:val="0"/>
      <w:divBdr>
        <w:top w:val="none" w:sz="0" w:space="0" w:color="auto"/>
        <w:left w:val="none" w:sz="0" w:space="0" w:color="auto"/>
        <w:bottom w:val="none" w:sz="0" w:space="0" w:color="auto"/>
        <w:right w:val="none" w:sz="0" w:space="0" w:color="auto"/>
      </w:divBdr>
    </w:div>
    <w:div w:id="676884745">
      <w:bodyDiv w:val="1"/>
      <w:marLeft w:val="0"/>
      <w:marRight w:val="0"/>
      <w:marTop w:val="0"/>
      <w:marBottom w:val="0"/>
      <w:divBdr>
        <w:top w:val="none" w:sz="0" w:space="0" w:color="auto"/>
        <w:left w:val="none" w:sz="0" w:space="0" w:color="auto"/>
        <w:bottom w:val="none" w:sz="0" w:space="0" w:color="auto"/>
        <w:right w:val="none" w:sz="0" w:space="0" w:color="auto"/>
      </w:divBdr>
    </w:div>
    <w:div w:id="678239437">
      <w:bodyDiv w:val="1"/>
      <w:marLeft w:val="0"/>
      <w:marRight w:val="0"/>
      <w:marTop w:val="0"/>
      <w:marBottom w:val="0"/>
      <w:divBdr>
        <w:top w:val="none" w:sz="0" w:space="0" w:color="auto"/>
        <w:left w:val="none" w:sz="0" w:space="0" w:color="auto"/>
        <w:bottom w:val="none" w:sz="0" w:space="0" w:color="auto"/>
        <w:right w:val="none" w:sz="0" w:space="0" w:color="auto"/>
      </w:divBdr>
    </w:div>
    <w:div w:id="681514269">
      <w:bodyDiv w:val="1"/>
      <w:marLeft w:val="0"/>
      <w:marRight w:val="0"/>
      <w:marTop w:val="0"/>
      <w:marBottom w:val="0"/>
      <w:divBdr>
        <w:top w:val="none" w:sz="0" w:space="0" w:color="auto"/>
        <w:left w:val="none" w:sz="0" w:space="0" w:color="auto"/>
        <w:bottom w:val="none" w:sz="0" w:space="0" w:color="auto"/>
        <w:right w:val="none" w:sz="0" w:space="0" w:color="auto"/>
      </w:divBdr>
    </w:div>
    <w:div w:id="684407831">
      <w:bodyDiv w:val="1"/>
      <w:marLeft w:val="0"/>
      <w:marRight w:val="0"/>
      <w:marTop w:val="0"/>
      <w:marBottom w:val="0"/>
      <w:divBdr>
        <w:top w:val="none" w:sz="0" w:space="0" w:color="auto"/>
        <w:left w:val="none" w:sz="0" w:space="0" w:color="auto"/>
        <w:bottom w:val="none" w:sz="0" w:space="0" w:color="auto"/>
        <w:right w:val="none" w:sz="0" w:space="0" w:color="auto"/>
      </w:divBdr>
    </w:div>
    <w:div w:id="685861516">
      <w:bodyDiv w:val="1"/>
      <w:marLeft w:val="0"/>
      <w:marRight w:val="0"/>
      <w:marTop w:val="0"/>
      <w:marBottom w:val="0"/>
      <w:divBdr>
        <w:top w:val="none" w:sz="0" w:space="0" w:color="auto"/>
        <w:left w:val="none" w:sz="0" w:space="0" w:color="auto"/>
        <w:bottom w:val="none" w:sz="0" w:space="0" w:color="auto"/>
        <w:right w:val="none" w:sz="0" w:space="0" w:color="auto"/>
      </w:divBdr>
    </w:div>
    <w:div w:id="690493389">
      <w:bodyDiv w:val="1"/>
      <w:marLeft w:val="0"/>
      <w:marRight w:val="0"/>
      <w:marTop w:val="0"/>
      <w:marBottom w:val="0"/>
      <w:divBdr>
        <w:top w:val="none" w:sz="0" w:space="0" w:color="auto"/>
        <w:left w:val="none" w:sz="0" w:space="0" w:color="auto"/>
        <w:bottom w:val="none" w:sz="0" w:space="0" w:color="auto"/>
        <w:right w:val="none" w:sz="0" w:space="0" w:color="auto"/>
      </w:divBdr>
    </w:div>
    <w:div w:id="691808247">
      <w:bodyDiv w:val="1"/>
      <w:marLeft w:val="0"/>
      <w:marRight w:val="0"/>
      <w:marTop w:val="0"/>
      <w:marBottom w:val="0"/>
      <w:divBdr>
        <w:top w:val="none" w:sz="0" w:space="0" w:color="auto"/>
        <w:left w:val="none" w:sz="0" w:space="0" w:color="auto"/>
        <w:bottom w:val="none" w:sz="0" w:space="0" w:color="auto"/>
        <w:right w:val="none" w:sz="0" w:space="0" w:color="auto"/>
      </w:divBdr>
    </w:div>
    <w:div w:id="707681657">
      <w:bodyDiv w:val="1"/>
      <w:marLeft w:val="0"/>
      <w:marRight w:val="0"/>
      <w:marTop w:val="0"/>
      <w:marBottom w:val="0"/>
      <w:divBdr>
        <w:top w:val="none" w:sz="0" w:space="0" w:color="auto"/>
        <w:left w:val="none" w:sz="0" w:space="0" w:color="auto"/>
        <w:bottom w:val="none" w:sz="0" w:space="0" w:color="auto"/>
        <w:right w:val="none" w:sz="0" w:space="0" w:color="auto"/>
      </w:divBdr>
    </w:div>
    <w:div w:id="709453116">
      <w:bodyDiv w:val="1"/>
      <w:marLeft w:val="0"/>
      <w:marRight w:val="0"/>
      <w:marTop w:val="0"/>
      <w:marBottom w:val="0"/>
      <w:divBdr>
        <w:top w:val="none" w:sz="0" w:space="0" w:color="auto"/>
        <w:left w:val="none" w:sz="0" w:space="0" w:color="auto"/>
        <w:bottom w:val="none" w:sz="0" w:space="0" w:color="auto"/>
        <w:right w:val="none" w:sz="0" w:space="0" w:color="auto"/>
      </w:divBdr>
    </w:div>
    <w:div w:id="710426381">
      <w:bodyDiv w:val="1"/>
      <w:marLeft w:val="0"/>
      <w:marRight w:val="0"/>
      <w:marTop w:val="0"/>
      <w:marBottom w:val="0"/>
      <w:divBdr>
        <w:top w:val="none" w:sz="0" w:space="0" w:color="auto"/>
        <w:left w:val="none" w:sz="0" w:space="0" w:color="auto"/>
        <w:bottom w:val="none" w:sz="0" w:space="0" w:color="auto"/>
        <w:right w:val="none" w:sz="0" w:space="0" w:color="auto"/>
      </w:divBdr>
    </w:div>
    <w:div w:id="720056665">
      <w:bodyDiv w:val="1"/>
      <w:marLeft w:val="0"/>
      <w:marRight w:val="0"/>
      <w:marTop w:val="0"/>
      <w:marBottom w:val="0"/>
      <w:divBdr>
        <w:top w:val="none" w:sz="0" w:space="0" w:color="auto"/>
        <w:left w:val="none" w:sz="0" w:space="0" w:color="auto"/>
        <w:bottom w:val="none" w:sz="0" w:space="0" w:color="auto"/>
        <w:right w:val="none" w:sz="0" w:space="0" w:color="auto"/>
      </w:divBdr>
    </w:div>
    <w:div w:id="727537145">
      <w:bodyDiv w:val="1"/>
      <w:marLeft w:val="0"/>
      <w:marRight w:val="0"/>
      <w:marTop w:val="0"/>
      <w:marBottom w:val="0"/>
      <w:divBdr>
        <w:top w:val="none" w:sz="0" w:space="0" w:color="auto"/>
        <w:left w:val="none" w:sz="0" w:space="0" w:color="auto"/>
        <w:bottom w:val="none" w:sz="0" w:space="0" w:color="auto"/>
        <w:right w:val="none" w:sz="0" w:space="0" w:color="auto"/>
      </w:divBdr>
    </w:div>
    <w:div w:id="730691436">
      <w:bodyDiv w:val="1"/>
      <w:marLeft w:val="0"/>
      <w:marRight w:val="0"/>
      <w:marTop w:val="0"/>
      <w:marBottom w:val="0"/>
      <w:divBdr>
        <w:top w:val="none" w:sz="0" w:space="0" w:color="auto"/>
        <w:left w:val="none" w:sz="0" w:space="0" w:color="auto"/>
        <w:bottom w:val="none" w:sz="0" w:space="0" w:color="auto"/>
        <w:right w:val="none" w:sz="0" w:space="0" w:color="auto"/>
      </w:divBdr>
    </w:div>
    <w:div w:id="749354120">
      <w:bodyDiv w:val="1"/>
      <w:marLeft w:val="0"/>
      <w:marRight w:val="0"/>
      <w:marTop w:val="0"/>
      <w:marBottom w:val="0"/>
      <w:divBdr>
        <w:top w:val="none" w:sz="0" w:space="0" w:color="auto"/>
        <w:left w:val="none" w:sz="0" w:space="0" w:color="auto"/>
        <w:bottom w:val="none" w:sz="0" w:space="0" w:color="auto"/>
        <w:right w:val="none" w:sz="0" w:space="0" w:color="auto"/>
      </w:divBdr>
    </w:div>
    <w:div w:id="752552958">
      <w:bodyDiv w:val="1"/>
      <w:marLeft w:val="0"/>
      <w:marRight w:val="0"/>
      <w:marTop w:val="0"/>
      <w:marBottom w:val="0"/>
      <w:divBdr>
        <w:top w:val="none" w:sz="0" w:space="0" w:color="auto"/>
        <w:left w:val="none" w:sz="0" w:space="0" w:color="auto"/>
        <w:bottom w:val="none" w:sz="0" w:space="0" w:color="auto"/>
        <w:right w:val="none" w:sz="0" w:space="0" w:color="auto"/>
      </w:divBdr>
    </w:div>
    <w:div w:id="753551428">
      <w:bodyDiv w:val="1"/>
      <w:marLeft w:val="0"/>
      <w:marRight w:val="0"/>
      <w:marTop w:val="0"/>
      <w:marBottom w:val="0"/>
      <w:divBdr>
        <w:top w:val="none" w:sz="0" w:space="0" w:color="auto"/>
        <w:left w:val="none" w:sz="0" w:space="0" w:color="auto"/>
        <w:bottom w:val="none" w:sz="0" w:space="0" w:color="auto"/>
        <w:right w:val="none" w:sz="0" w:space="0" w:color="auto"/>
      </w:divBdr>
    </w:div>
    <w:div w:id="763184193">
      <w:bodyDiv w:val="1"/>
      <w:marLeft w:val="0"/>
      <w:marRight w:val="0"/>
      <w:marTop w:val="0"/>
      <w:marBottom w:val="0"/>
      <w:divBdr>
        <w:top w:val="none" w:sz="0" w:space="0" w:color="auto"/>
        <w:left w:val="none" w:sz="0" w:space="0" w:color="auto"/>
        <w:bottom w:val="none" w:sz="0" w:space="0" w:color="auto"/>
        <w:right w:val="none" w:sz="0" w:space="0" w:color="auto"/>
      </w:divBdr>
    </w:div>
    <w:div w:id="765078811">
      <w:bodyDiv w:val="1"/>
      <w:marLeft w:val="0"/>
      <w:marRight w:val="0"/>
      <w:marTop w:val="0"/>
      <w:marBottom w:val="0"/>
      <w:divBdr>
        <w:top w:val="none" w:sz="0" w:space="0" w:color="auto"/>
        <w:left w:val="none" w:sz="0" w:space="0" w:color="auto"/>
        <w:bottom w:val="none" w:sz="0" w:space="0" w:color="auto"/>
        <w:right w:val="none" w:sz="0" w:space="0" w:color="auto"/>
      </w:divBdr>
    </w:div>
    <w:div w:id="766536517">
      <w:bodyDiv w:val="1"/>
      <w:marLeft w:val="0"/>
      <w:marRight w:val="0"/>
      <w:marTop w:val="0"/>
      <w:marBottom w:val="0"/>
      <w:divBdr>
        <w:top w:val="none" w:sz="0" w:space="0" w:color="auto"/>
        <w:left w:val="none" w:sz="0" w:space="0" w:color="auto"/>
        <w:bottom w:val="none" w:sz="0" w:space="0" w:color="auto"/>
        <w:right w:val="none" w:sz="0" w:space="0" w:color="auto"/>
      </w:divBdr>
    </w:div>
    <w:div w:id="771051820">
      <w:bodyDiv w:val="1"/>
      <w:marLeft w:val="0"/>
      <w:marRight w:val="0"/>
      <w:marTop w:val="0"/>
      <w:marBottom w:val="0"/>
      <w:divBdr>
        <w:top w:val="none" w:sz="0" w:space="0" w:color="auto"/>
        <w:left w:val="none" w:sz="0" w:space="0" w:color="auto"/>
        <w:bottom w:val="none" w:sz="0" w:space="0" w:color="auto"/>
        <w:right w:val="none" w:sz="0" w:space="0" w:color="auto"/>
      </w:divBdr>
    </w:div>
    <w:div w:id="772283349">
      <w:bodyDiv w:val="1"/>
      <w:marLeft w:val="0"/>
      <w:marRight w:val="0"/>
      <w:marTop w:val="0"/>
      <w:marBottom w:val="0"/>
      <w:divBdr>
        <w:top w:val="none" w:sz="0" w:space="0" w:color="auto"/>
        <w:left w:val="none" w:sz="0" w:space="0" w:color="auto"/>
        <w:bottom w:val="none" w:sz="0" w:space="0" w:color="auto"/>
        <w:right w:val="none" w:sz="0" w:space="0" w:color="auto"/>
      </w:divBdr>
    </w:div>
    <w:div w:id="780759434">
      <w:bodyDiv w:val="1"/>
      <w:marLeft w:val="0"/>
      <w:marRight w:val="0"/>
      <w:marTop w:val="0"/>
      <w:marBottom w:val="0"/>
      <w:divBdr>
        <w:top w:val="none" w:sz="0" w:space="0" w:color="auto"/>
        <w:left w:val="none" w:sz="0" w:space="0" w:color="auto"/>
        <w:bottom w:val="none" w:sz="0" w:space="0" w:color="auto"/>
        <w:right w:val="none" w:sz="0" w:space="0" w:color="auto"/>
      </w:divBdr>
    </w:div>
    <w:div w:id="781193498">
      <w:bodyDiv w:val="1"/>
      <w:marLeft w:val="0"/>
      <w:marRight w:val="0"/>
      <w:marTop w:val="0"/>
      <w:marBottom w:val="0"/>
      <w:divBdr>
        <w:top w:val="none" w:sz="0" w:space="0" w:color="auto"/>
        <w:left w:val="none" w:sz="0" w:space="0" w:color="auto"/>
        <w:bottom w:val="none" w:sz="0" w:space="0" w:color="auto"/>
        <w:right w:val="none" w:sz="0" w:space="0" w:color="auto"/>
      </w:divBdr>
    </w:div>
    <w:div w:id="787315988">
      <w:bodyDiv w:val="1"/>
      <w:marLeft w:val="0"/>
      <w:marRight w:val="0"/>
      <w:marTop w:val="0"/>
      <w:marBottom w:val="0"/>
      <w:divBdr>
        <w:top w:val="none" w:sz="0" w:space="0" w:color="auto"/>
        <w:left w:val="none" w:sz="0" w:space="0" w:color="auto"/>
        <w:bottom w:val="none" w:sz="0" w:space="0" w:color="auto"/>
        <w:right w:val="none" w:sz="0" w:space="0" w:color="auto"/>
      </w:divBdr>
    </w:div>
    <w:div w:id="787743275">
      <w:bodyDiv w:val="1"/>
      <w:marLeft w:val="0"/>
      <w:marRight w:val="0"/>
      <w:marTop w:val="0"/>
      <w:marBottom w:val="0"/>
      <w:divBdr>
        <w:top w:val="none" w:sz="0" w:space="0" w:color="auto"/>
        <w:left w:val="none" w:sz="0" w:space="0" w:color="auto"/>
        <w:bottom w:val="none" w:sz="0" w:space="0" w:color="auto"/>
        <w:right w:val="none" w:sz="0" w:space="0" w:color="auto"/>
      </w:divBdr>
    </w:div>
    <w:div w:id="798842207">
      <w:bodyDiv w:val="1"/>
      <w:marLeft w:val="0"/>
      <w:marRight w:val="0"/>
      <w:marTop w:val="0"/>
      <w:marBottom w:val="0"/>
      <w:divBdr>
        <w:top w:val="none" w:sz="0" w:space="0" w:color="auto"/>
        <w:left w:val="none" w:sz="0" w:space="0" w:color="auto"/>
        <w:bottom w:val="none" w:sz="0" w:space="0" w:color="auto"/>
        <w:right w:val="none" w:sz="0" w:space="0" w:color="auto"/>
      </w:divBdr>
    </w:div>
    <w:div w:id="805970526">
      <w:bodyDiv w:val="1"/>
      <w:marLeft w:val="0"/>
      <w:marRight w:val="0"/>
      <w:marTop w:val="0"/>
      <w:marBottom w:val="0"/>
      <w:divBdr>
        <w:top w:val="none" w:sz="0" w:space="0" w:color="auto"/>
        <w:left w:val="none" w:sz="0" w:space="0" w:color="auto"/>
        <w:bottom w:val="none" w:sz="0" w:space="0" w:color="auto"/>
        <w:right w:val="none" w:sz="0" w:space="0" w:color="auto"/>
      </w:divBdr>
    </w:div>
    <w:div w:id="809329388">
      <w:bodyDiv w:val="1"/>
      <w:marLeft w:val="0"/>
      <w:marRight w:val="0"/>
      <w:marTop w:val="0"/>
      <w:marBottom w:val="0"/>
      <w:divBdr>
        <w:top w:val="none" w:sz="0" w:space="0" w:color="auto"/>
        <w:left w:val="none" w:sz="0" w:space="0" w:color="auto"/>
        <w:bottom w:val="none" w:sz="0" w:space="0" w:color="auto"/>
        <w:right w:val="none" w:sz="0" w:space="0" w:color="auto"/>
      </w:divBdr>
    </w:div>
    <w:div w:id="820274421">
      <w:bodyDiv w:val="1"/>
      <w:marLeft w:val="0"/>
      <w:marRight w:val="0"/>
      <w:marTop w:val="0"/>
      <w:marBottom w:val="0"/>
      <w:divBdr>
        <w:top w:val="none" w:sz="0" w:space="0" w:color="auto"/>
        <w:left w:val="none" w:sz="0" w:space="0" w:color="auto"/>
        <w:bottom w:val="none" w:sz="0" w:space="0" w:color="auto"/>
        <w:right w:val="none" w:sz="0" w:space="0" w:color="auto"/>
      </w:divBdr>
    </w:div>
    <w:div w:id="822741101">
      <w:bodyDiv w:val="1"/>
      <w:marLeft w:val="0"/>
      <w:marRight w:val="0"/>
      <w:marTop w:val="0"/>
      <w:marBottom w:val="0"/>
      <w:divBdr>
        <w:top w:val="none" w:sz="0" w:space="0" w:color="auto"/>
        <w:left w:val="none" w:sz="0" w:space="0" w:color="auto"/>
        <w:bottom w:val="none" w:sz="0" w:space="0" w:color="auto"/>
        <w:right w:val="none" w:sz="0" w:space="0" w:color="auto"/>
      </w:divBdr>
    </w:div>
    <w:div w:id="828639523">
      <w:bodyDiv w:val="1"/>
      <w:marLeft w:val="0"/>
      <w:marRight w:val="0"/>
      <w:marTop w:val="0"/>
      <w:marBottom w:val="0"/>
      <w:divBdr>
        <w:top w:val="none" w:sz="0" w:space="0" w:color="auto"/>
        <w:left w:val="none" w:sz="0" w:space="0" w:color="auto"/>
        <w:bottom w:val="none" w:sz="0" w:space="0" w:color="auto"/>
        <w:right w:val="none" w:sz="0" w:space="0" w:color="auto"/>
      </w:divBdr>
    </w:div>
    <w:div w:id="833953859">
      <w:bodyDiv w:val="1"/>
      <w:marLeft w:val="0"/>
      <w:marRight w:val="0"/>
      <w:marTop w:val="0"/>
      <w:marBottom w:val="0"/>
      <w:divBdr>
        <w:top w:val="none" w:sz="0" w:space="0" w:color="auto"/>
        <w:left w:val="none" w:sz="0" w:space="0" w:color="auto"/>
        <w:bottom w:val="none" w:sz="0" w:space="0" w:color="auto"/>
        <w:right w:val="none" w:sz="0" w:space="0" w:color="auto"/>
      </w:divBdr>
    </w:div>
    <w:div w:id="835000319">
      <w:bodyDiv w:val="1"/>
      <w:marLeft w:val="0"/>
      <w:marRight w:val="0"/>
      <w:marTop w:val="0"/>
      <w:marBottom w:val="0"/>
      <w:divBdr>
        <w:top w:val="none" w:sz="0" w:space="0" w:color="auto"/>
        <w:left w:val="none" w:sz="0" w:space="0" w:color="auto"/>
        <w:bottom w:val="none" w:sz="0" w:space="0" w:color="auto"/>
        <w:right w:val="none" w:sz="0" w:space="0" w:color="auto"/>
      </w:divBdr>
    </w:div>
    <w:div w:id="836919222">
      <w:bodyDiv w:val="1"/>
      <w:marLeft w:val="0"/>
      <w:marRight w:val="0"/>
      <w:marTop w:val="0"/>
      <w:marBottom w:val="0"/>
      <w:divBdr>
        <w:top w:val="none" w:sz="0" w:space="0" w:color="auto"/>
        <w:left w:val="none" w:sz="0" w:space="0" w:color="auto"/>
        <w:bottom w:val="none" w:sz="0" w:space="0" w:color="auto"/>
        <w:right w:val="none" w:sz="0" w:space="0" w:color="auto"/>
      </w:divBdr>
    </w:div>
    <w:div w:id="840119378">
      <w:bodyDiv w:val="1"/>
      <w:marLeft w:val="0"/>
      <w:marRight w:val="0"/>
      <w:marTop w:val="0"/>
      <w:marBottom w:val="0"/>
      <w:divBdr>
        <w:top w:val="none" w:sz="0" w:space="0" w:color="auto"/>
        <w:left w:val="none" w:sz="0" w:space="0" w:color="auto"/>
        <w:bottom w:val="none" w:sz="0" w:space="0" w:color="auto"/>
        <w:right w:val="none" w:sz="0" w:space="0" w:color="auto"/>
      </w:divBdr>
    </w:div>
    <w:div w:id="844243731">
      <w:bodyDiv w:val="1"/>
      <w:marLeft w:val="0"/>
      <w:marRight w:val="0"/>
      <w:marTop w:val="0"/>
      <w:marBottom w:val="0"/>
      <w:divBdr>
        <w:top w:val="none" w:sz="0" w:space="0" w:color="auto"/>
        <w:left w:val="none" w:sz="0" w:space="0" w:color="auto"/>
        <w:bottom w:val="none" w:sz="0" w:space="0" w:color="auto"/>
        <w:right w:val="none" w:sz="0" w:space="0" w:color="auto"/>
      </w:divBdr>
    </w:div>
    <w:div w:id="844704527">
      <w:bodyDiv w:val="1"/>
      <w:marLeft w:val="0"/>
      <w:marRight w:val="0"/>
      <w:marTop w:val="0"/>
      <w:marBottom w:val="0"/>
      <w:divBdr>
        <w:top w:val="none" w:sz="0" w:space="0" w:color="auto"/>
        <w:left w:val="none" w:sz="0" w:space="0" w:color="auto"/>
        <w:bottom w:val="none" w:sz="0" w:space="0" w:color="auto"/>
        <w:right w:val="none" w:sz="0" w:space="0" w:color="auto"/>
      </w:divBdr>
    </w:div>
    <w:div w:id="857701203">
      <w:bodyDiv w:val="1"/>
      <w:marLeft w:val="0"/>
      <w:marRight w:val="0"/>
      <w:marTop w:val="0"/>
      <w:marBottom w:val="0"/>
      <w:divBdr>
        <w:top w:val="none" w:sz="0" w:space="0" w:color="auto"/>
        <w:left w:val="none" w:sz="0" w:space="0" w:color="auto"/>
        <w:bottom w:val="none" w:sz="0" w:space="0" w:color="auto"/>
        <w:right w:val="none" w:sz="0" w:space="0" w:color="auto"/>
      </w:divBdr>
    </w:div>
    <w:div w:id="883253240">
      <w:bodyDiv w:val="1"/>
      <w:marLeft w:val="0"/>
      <w:marRight w:val="0"/>
      <w:marTop w:val="0"/>
      <w:marBottom w:val="0"/>
      <w:divBdr>
        <w:top w:val="none" w:sz="0" w:space="0" w:color="auto"/>
        <w:left w:val="none" w:sz="0" w:space="0" w:color="auto"/>
        <w:bottom w:val="none" w:sz="0" w:space="0" w:color="auto"/>
        <w:right w:val="none" w:sz="0" w:space="0" w:color="auto"/>
      </w:divBdr>
    </w:div>
    <w:div w:id="896009277">
      <w:bodyDiv w:val="1"/>
      <w:marLeft w:val="0"/>
      <w:marRight w:val="0"/>
      <w:marTop w:val="0"/>
      <w:marBottom w:val="0"/>
      <w:divBdr>
        <w:top w:val="none" w:sz="0" w:space="0" w:color="auto"/>
        <w:left w:val="none" w:sz="0" w:space="0" w:color="auto"/>
        <w:bottom w:val="none" w:sz="0" w:space="0" w:color="auto"/>
        <w:right w:val="none" w:sz="0" w:space="0" w:color="auto"/>
      </w:divBdr>
    </w:div>
    <w:div w:id="896739463">
      <w:bodyDiv w:val="1"/>
      <w:marLeft w:val="0"/>
      <w:marRight w:val="0"/>
      <w:marTop w:val="0"/>
      <w:marBottom w:val="0"/>
      <w:divBdr>
        <w:top w:val="none" w:sz="0" w:space="0" w:color="auto"/>
        <w:left w:val="none" w:sz="0" w:space="0" w:color="auto"/>
        <w:bottom w:val="none" w:sz="0" w:space="0" w:color="auto"/>
        <w:right w:val="none" w:sz="0" w:space="0" w:color="auto"/>
      </w:divBdr>
    </w:div>
    <w:div w:id="896748268">
      <w:bodyDiv w:val="1"/>
      <w:marLeft w:val="0"/>
      <w:marRight w:val="0"/>
      <w:marTop w:val="0"/>
      <w:marBottom w:val="0"/>
      <w:divBdr>
        <w:top w:val="none" w:sz="0" w:space="0" w:color="auto"/>
        <w:left w:val="none" w:sz="0" w:space="0" w:color="auto"/>
        <w:bottom w:val="none" w:sz="0" w:space="0" w:color="auto"/>
        <w:right w:val="none" w:sz="0" w:space="0" w:color="auto"/>
      </w:divBdr>
    </w:div>
    <w:div w:id="897060104">
      <w:bodyDiv w:val="1"/>
      <w:marLeft w:val="0"/>
      <w:marRight w:val="0"/>
      <w:marTop w:val="0"/>
      <w:marBottom w:val="0"/>
      <w:divBdr>
        <w:top w:val="none" w:sz="0" w:space="0" w:color="auto"/>
        <w:left w:val="none" w:sz="0" w:space="0" w:color="auto"/>
        <w:bottom w:val="none" w:sz="0" w:space="0" w:color="auto"/>
        <w:right w:val="none" w:sz="0" w:space="0" w:color="auto"/>
      </w:divBdr>
    </w:div>
    <w:div w:id="897858455">
      <w:bodyDiv w:val="1"/>
      <w:marLeft w:val="0"/>
      <w:marRight w:val="0"/>
      <w:marTop w:val="0"/>
      <w:marBottom w:val="0"/>
      <w:divBdr>
        <w:top w:val="none" w:sz="0" w:space="0" w:color="auto"/>
        <w:left w:val="none" w:sz="0" w:space="0" w:color="auto"/>
        <w:bottom w:val="none" w:sz="0" w:space="0" w:color="auto"/>
        <w:right w:val="none" w:sz="0" w:space="0" w:color="auto"/>
      </w:divBdr>
    </w:div>
    <w:div w:id="903175937">
      <w:bodyDiv w:val="1"/>
      <w:marLeft w:val="0"/>
      <w:marRight w:val="0"/>
      <w:marTop w:val="0"/>
      <w:marBottom w:val="0"/>
      <w:divBdr>
        <w:top w:val="none" w:sz="0" w:space="0" w:color="auto"/>
        <w:left w:val="none" w:sz="0" w:space="0" w:color="auto"/>
        <w:bottom w:val="none" w:sz="0" w:space="0" w:color="auto"/>
        <w:right w:val="none" w:sz="0" w:space="0" w:color="auto"/>
      </w:divBdr>
    </w:div>
    <w:div w:id="905535303">
      <w:bodyDiv w:val="1"/>
      <w:marLeft w:val="0"/>
      <w:marRight w:val="0"/>
      <w:marTop w:val="0"/>
      <w:marBottom w:val="0"/>
      <w:divBdr>
        <w:top w:val="none" w:sz="0" w:space="0" w:color="auto"/>
        <w:left w:val="none" w:sz="0" w:space="0" w:color="auto"/>
        <w:bottom w:val="none" w:sz="0" w:space="0" w:color="auto"/>
        <w:right w:val="none" w:sz="0" w:space="0" w:color="auto"/>
      </w:divBdr>
    </w:div>
    <w:div w:id="910311045">
      <w:bodyDiv w:val="1"/>
      <w:marLeft w:val="0"/>
      <w:marRight w:val="0"/>
      <w:marTop w:val="0"/>
      <w:marBottom w:val="0"/>
      <w:divBdr>
        <w:top w:val="none" w:sz="0" w:space="0" w:color="auto"/>
        <w:left w:val="none" w:sz="0" w:space="0" w:color="auto"/>
        <w:bottom w:val="none" w:sz="0" w:space="0" w:color="auto"/>
        <w:right w:val="none" w:sz="0" w:space="0" w:color="auto"/>
      </w:divBdr>
    </w:div>
    <w:div w:id="910846833">
      <w:bodyDiv w:val="1"/>
      <w:marLeft w:val="0"/>
      <w:marRight w:val="0"/>
      <w:marTop w:val="0"/>
      <w:marBottom w:val="0"/>
      <w:divBdr>
        <w:top w:val="none" w:sz="0" w:space="0" w:color="auto"/>
        <w:left w:val="none" w:sz="0" w:space="0" w:color="auto"/>
        <w:bottom w:val="none" w:sz="0" w:space="0" w:color="auto"/>
        <w:right w:val="none" w:sz="0" w:space="0" w:color="auto"/>
      </w:divBdr>
    </w:div>
    <w:div w:id="912084692">
      <w:bodyDiv w:val="1"/>
      <w:marLeft w:val="0"/>
      <w:marRight w:val="0"/>
      <w:marTop w:val="0"/>
      <w:marBottom w:val="0"/>
      <w:divBdr>
        <w:top w:val="none" w:sz="0" w:space="0" w:color="auto"/>
        <w:left w:val="none" w:sz="0" w:space="0" w:color="auto"/>
        <w:bottom w:val="none" w:sz="0" w:space="0" w:color="auto"/>
        <w:right w:val="none" w:sz="0" w:space="0" w:color="auto"/>
      </w:divBdr>
    </w:div>
    <w:div w:id="915897603">
      <w:bodyDiv w:val="1"/>
      <w:marLeft w:val="0"/>
      <w:marRight w:val="0"/>
      <w:marTop w:val="0"/>
      <w:marBottom w:val="0"/>
      <w:divBdr>
        <w:top w:val="none" w:sz="0" w:space="0" w:color="auto"/>
        <w:left w:val="none" w:sz="0" w:space="0" w:color="auto"/>
        <w:bottom w:val="none" w:sz="0" w:space="0" w:color="auto"/>
        <w:right w:val="none" w:sz="0" w:space="0" w:color="auto"/>
      </w:divBdr>
    </w:div>
    <w:div w:id="918828786">
      <w:bodyDiv w:val="1"/>
      <w:marLeft w:val="0"/>
      <w:marRight w:val="0"/>
      <w:marTop w:val="0"/>
      <w:marBottom w:val="0"/>
      <w:divBdr>
        <w:top w:val="none" w:sz="0" w:space="0" w:color="auto"/>
        <w:left w:val="none" w:sz="0" w:space="0" w:color="auto"/>
        <w:bottom w:val="none" w:sz="0" w:space="0" w:color="auto"/>
        <w:right w:val="none" w:sz="0" w:space="0" w:color="auto"/>
      </w:divBdr>
    </w:div>
    <w:div w:id="924146685">
      <w:bodyDiv w:val="1"/>
      <w:marLeft w:val="0"/>
      <w:marRight w:val="0"/>
      <w:marTop w:val="0"/>
      <w:marBottom w:val="0"/>
      <w:divBdr>
        <w:top w:val="none" w:sz="0" w:space="0" w:color="auto"/>
        <w:left w:val="none" w:sz="0" w:space="0" w:color="auto"/>
        <w:bottom w:val="none" w:sz="0" w:space="0" w:color="auto"/>
        <w:right w:val="none" w:sz="0" w:space="0" w:color="auto"/>
      </w:divBdr>
    </w:div>
    <w:div w:id="931203074">
      <w:bodyDiv w:val="1"/>
      <w:marLeft w:val="0"/>
      <w:marRight w:val="0"/>
      <w:marTop w:val="0"/>
      <w:marBottom w:val="0"/>
      <w:divBdr>
        <w:top w:val="none" w:sz="0" w:space="0" w:color="auto"/>
        <w:left w:val="none" w:sz="0" w:space="0" w:color="auto"/>
        <w:bottom w:val="none" w:sz="0" w:space="0" w:color="auto"/>
        <w:right w:val="none" w:sz="0" w:space="0" w:color="auto"/>
      </w:divBdr>
    </w:div>
    <w:div w:id="932393497">
      <w:bodyDiv w:val="1"/>
      <w:marLeft w:val="0"/>
      <w:marRight w:val="0"/>
      <w:marTop w:val="0"/>
      <w:marBottom w:val="0"/>
      <w:divBdr>
        <w:top w:val="none" w:sz="0" w:space="0" w:color="auto"/>
        <w:left w:val="none" w:sz="0" w:space="0" w:color="auto"/>
        <w:bottom w:val="none" w:sz="0" w:space="0" w:color="auto"/>
        <w:right w:val="none" w:sz="0" w:space="0" w:color="auto"/>
      </w:divBdr>
    </w:div>
    <w:div w:id="950628812">
      <w:bodyDiv w:val="1"/>
      <w:marLeft w:val="0"/>
      <w:marRight w:val="0"/>
      <w:marTop w:val="0"/>
      <w:marBottom w:val="0"/>
      <w:divBdr>
        <w:top w:val="none" w:sz="0" w:space="0" w:color="auto"/>
        <w:left w:val="none" w:sz="0" w:space="0" w:color="auto"/>
        <w:bottom w:val="none" w:sz="0" w:space="0" w:color="auto"/>
        <w:right w:val="none" w:sz="0" w:space="0" w:color="auto"/>
      </w:divBdr>
    </w:div>
    <w:div w:id="955675967">
      <w:bodyDiv w:val="1"/>
      <w:marLeft w:val="0"/>
      <w:marRight w:val="0"/>
      <w:marTop w:val="0"/>
      <w:marBottom w:val="0"/>
      <w:divBdr>
        <w:top w:val="none" w:sz="0" w:space="0" w:color="auto"/>
        <w:left w:val="none" w:sz="0" w:space="0" w:color="auto"/>
        <w:bottom w:val="none" w:sz="0" w:space="0" w:color="auto"/>
        <w:right w:val="none" w:sz="0" w:space="0" w:color="auto"/>
      </w:divBdr>
    </w:div>
    <w:div w:id="957839022">
      <w:bodyDiv w:val="1"/>
      <w:marLeft w:val="0"/>
      <w:marRight w:val="0"/>
      <w:marTop w:val="0"/>
      <w:marBottom w:val="0"/>
      <w:divBdr>
        <w:top w:val="none" w:sz="0" w:space="0" w:color="auto"/>
        <w:left w:val="none" w:sz="0" w:space="0" w:color="auto"/>
        <w:bottom w:val="none" w:sz="0" w:space="0" w:color="auto"/>
        <w:right w:val="none" w:sz="0" w:space="0" w:color="auto"/>
      </w:divBdr>
    </w:div>
    <w:div w:id="958923123">
      <w:bodyDiv w:val="1"/>
      <w:marLeft w:val="0"/>
      <w:marRight w:val="0"/>
      <w:marTop w:val="0"/>
      <w:marBottom w:val="0"/>
      <w:divBdr>
        <w:top w:val="none" w:sz="0" w:space="0" w:color="auto"/>
        <w:left w:val="none" w:sz="0" w:space="0" w:color="auto"/>
        <w:bottom w:val="none" w:sz="0" w:space="0" w:color="auto"/>
        <w:right w:val="none" w:sz="0" w:space="0" w:color="auto"/>
      </w:divBdr>
    </w:div>
    <w:div w:id="963120832">
      <w:bodyDiv w:val="1"/>
      <w:marLeft w:val="0"/>
      <w:marRight w:val="0"/>
      <w:marTop w:val="0"/>
      <w:marBottom w:val="0"/>
      <w:divBdr>
        <w:top w:val="none" w:sz="0" w:space="0" w:color="auto"/>
        <w:left w:val="none" w:sz="0" w:space="0" w:color="auto"/>
        <w:bottom w:val="none" w:sz="0" w:space="0" w:color="auto"/>
        <w:right w:val="none" w:sz="0" w:space="0" w:color="auto"/>
      </w:divBdr>
    </w:div>
    <w:div w:id="967511728">
      <w:bodyDiv w:val="1"/>
      <w:marLeft w:val="0"/>
      <w:marRight w:val="0"/>
      <w:marTop w:val="0"/>
      <w:marBottom w:val="0"/>
      <w:divBdr>
        <w:top w:val="none" w:sz="0" w:space="0" w:color="auto"/>
        <w:left w:val="none" w:sz="0" w:space="0" w:color="auto"/>
        <w:bottom w:val="none" w:sz="0" w:space="0" w:color="auto"/>
        <w:right w:val="none" w:sz="0" w:space="0" w:color="auto"/>
      </w:divBdr>
    </w:div>
    <w:div w:id="973024388">
      <w:bodyDiv w:val="1"/>
      <w:marLeft w:val="0"/>
      <w:marRight w:val="0"/>
      <w:marTop w:val="0"/>
      <w:marBottom w:val="0"/>
      <w:divBdr>
        <w:top w:val="none" w:sz="0" w:space="0" w:color="auto"/>
        <w:left w:val="none" w:sz="0" w:space="0" w:color="auto"/>
        <w:bottom w:val="none" w:sz="0" w:space="0" w:color="auto"/>
        <w:right w:val="none" w:sz="0" w:space="0" w:color="auto"/>
      </w:divBdr>
    </w:div>
    <w:div w:id="994797191">
      <w:bodyDiv w:val="1"/>
      <w:marLeft w:val="0"/>
      <w:marRight w:val="0"/>
      <w:marTop w:val="0"/>
      <w:marBottom w:val="0"/>
      <w:divBdr>
        <w:top w:val="none" w:sz="0" w:space="0" w:color="auto"/>
        <w:left w:val="none" w:sz="0" w:space="0" w:color="auto"/>
        <w:bottom w:val="none" w:sz="0" w:space="0" w:color="auto"/>
        <w:right w:val="none" w:sz="0" w:space="0" w:color="auto"/>
      </w:divBdr>
    </w:div>
    <w:div w:id="997686680">
      <w:bodyDiv w:val="1"/>
      <w:marLeft w:val="0"/>
      <w:marRight w:val="0"/>
      <w:marTop w:val="0"/>
      <w:marBottom w:val="0"/>
      <w:divBdr>
        <w:top w:val="none" w:sz="0" w:space="0" w:color="auto"/>
        <w:left w:val="none" w:sz="0" w:space="0" w:color="auto"/>
        <w:bottom w:val="none" w:sz="0" w:space="0" w:color="auto"/>
        <w:right w:val="none" w:sz="0" w:space="0" w:color="auto"/>
      </w:divBdr>
    </w:div>
    <w:div w:id="998507143">
      <w:bodyDiv w:val="1"/>
      <w:marLeft w:val="0"/>
      <w:marRight w:val="0"/>
      <w:marTop w:val="0"/>
      <w:marBottom w:val="0"/>
      <w:divBdr>
        <w:top w:val="none" w:sz="0" w:space="0" w:color="auto"/>
        <w:left w:val="none" w:sz="0" w:space="0" w:color="auto"/>
        <w:bottom w:val="none" w:sz="0" w:space="0" w:color="auto"/>
        <w:right w:val="none" w:sz="0" w:space="0" w:color="auto"/>
      </w:divBdr>
    </w:div>
    <w:div w:id="998508839">
      <w:bodyDiv w:val="1"/>
      <w:marLeft w:val="0"/>
      <w:marRight w:val="0"/>
      <w:marTop w:val="0"/>
      <w:marBottom w:val="0"/>
      <w:divBdr>
        <w:top w:val="none" w:sz="0" w:space="0" w:color="auto"/>
        <w:left w:val="none" w:sz="0" w:space="0" w:color="auto"/>
        <w:bottom w:val="none" w:sz="0" w:space="0" w:color="auto"/>
        <w:right w:val="none" w:sz="0" w:space="0" w:color="auto"/>
      </w:divBdr>
    </w:div>
    <w:div w:id="1002857167">
      <w:bodyDiv w:val="1"/>
      <w:marLeft w:val="0"/>
      <w:marRight w:val="0"/>
      <w:marTop w:val="0"/>
      <w:marBottom w:val="0"/>
      <w:divBdr>
        <w:top w:val="none" w:sz="0" w:space="0" w:color="auto"/>
        <w:left w:val="none" w:sz="0" w:space="0" w:color="auto"/>
        <w:bottom w:val="none" w:sz="0" w:space="0" w:color="auto"/>
        <w:right w:val="none" w:sz="0" w:space="0" w:color="auto"/>
      </w:divBdr>
    </w:div>
    <w:div w:id="1007560832">
      <w:bodyDiv w:val="1"/>
      <w:marLeft w:val="0"/>
      <w:marRight w:val="0"/>
      <w:marTop w:val="0"/>
      <w:marBottom w:val="0"/>
      <w:divBdr>
        <w:top w:val="none" w:sz="0" w:space="0" w:color="auto"/>
        <w:left w:val="none" w:sz="0" w:space="0" w:color="auto"/>
        <w:bottom w:val="none" w:sz="0" w:space="0" w:color="auto"/>
        <w:right w:val="none" w:sz="0" w:space="0" w:color="auto"/>
      </w:divBdr>
    </w:div>
    <w:div w:id="1009721181">
      <w:bodyDiv w:val="1"/>
      <w:marLeft w:val="0"/>
      <w:marRight w:val="0"/>
      <w:marTop w:val="0"/>
      <w:marBottom w:val="0"/>
      <w:divBdr>
        <w:top w:val="none" w:sz="0" w:space="0" w:color="auto"/>
        <w:left w:val="none" w:sz="0" w:space="0" w:color="auto"/>
        <w:bottom w:val="none" w:sz="0" w:space="0" w:color="auto"/>
        <w:right w:val="none" w:sz="0" w:space="0" w:color="auto"/>
      </w:divBdr>
    </w:div>
    <w:div w:id="1012413471">
      <w:bodyDiv w:val="1"/>
      <w:marLeft w:val="0"/>
      <w:marRight w:val="0"/>
      <w:marTop w:val="0"/>
      <w:marBottom w:val="0"/>
      <w:divBdr>
        <w:top w:val="none" w:sz="0" w:space="0" w:color="auto"/>
        <w:left w:val="none" w:sz="0" w:space="0" w:color="auto"/>
        <w:bottom w:val="none" w:sz="0" w:space="0" w:color="auto"/>
        <w:right w:val="none" w:sz="0" w:space="0" w:color="auto"/>
      </w:divBdr>
    </w:div>
    <w:div w:id="1037894861">
      <w:bodyDiv w:val="1"/>
      <w:marLeft w:val="0"/>
      <w:marRight w:val="0"/>
      <w:marTop w:val="0"/>
      <w:marBottom w:val="0"/>
      <w:divBdr>
        <w:top w:val="none" w:sz="0" w:space="0" w:color="auto"/>
        <w:left w:val="none" w:sz="0" w:space="0" w:color="auto"/>
        <w:bottom w:val="none" w:sz="0" w:space="0" w:color="auto"/>
        <w:right w:val="none" w:sz="0" w:space="0" w:color="auto"/>
      </w:divBdr>
    </w:div>
    <w:div w:id="1041323390">
      <w:bodyDiv w:val="1"/>
      <w:marLeft w:val="0"/>
      <w:marRight w:val="0"/>
      <w:marTop w:val="0"/>
      <w:marBottom w:val="0"/>
      <w:divBdr>
        <w:top w:val="none" w:sz="0" w:space="0" w:color="auto"/>
        <w:left w:val="none" w:sz="0" w:space="0" w:color="auto"/>
        <w:bottom w:val="none" w:sz="0" w:space="0" w:color="auto"/>
        <w:right w:val="none" w:sz="0" w:space="0" w:color="auto"/>
      </w:divBdr>
    </w:div>
    <w:div w:id="1043557452">
      <w:bodyDiv w:val="1"/>
      <w:marLeft w:val="0"/>
      <w:marRight w:val="0"/>
      <w:marTop w:val="0"/>
      <w:marBottom w:val="0"/>
      <w:divBdr>
        <w:top w:val="none" w:sz="0" w:space="0" w:color="auto"/>
        <w:left w:val="none" w:sz="0" w:space="0" w:color="auto"/>
        <w:bottom w:val="none" w:sz="0" w:space="0" w:color="auto"/>
        <w:right w:val="none" w:sz="0" w:space="0" w:color="auto"/>
      </w:divBdr>
    </w:div>
    <w:div w:id="1052386502">
      <w:bodyDiv w:val="1"/>
      <w:marLeft w:val="0"/>
      <w:marRight w:val="0"/>
      <w:marTop w:val="0"/>
      <w:marBottom w:val="0"/>
      <w:divBdr>
        <w:top w:val="none" w:sz="0" w:space="0" w:color="auto"/>
        <w:left w:val="none" w:sz="0" w:space="0" w:color="auto"/>
        <w:bottom w:val="none" w:sz="0" w:space="0" w:color="auto"/>
        <w:right w:val="none" w:sz="0" w:space="0" w:color="auto"/>
      </w:divBdr>
    </w:div>
    <w:div w:id="1065762966">
      <w:bodyDiv w:val="1"/>
      <w:marLeft w:val="0"/>
      <w:marRight w:val="0"/>
      <w:marTop w:val="0"/>
      <w:marBottom w:val="0"/>
      <w:divBdr>
        <w:top w:val="none" w:sz="0" w:space="0" w:color="auto"/>
        <w:left w:val="none" w:sz="0" w:space="0" w:color="auto"/>
        <w:bottom w:val="none" w:sz="0" w:space="0" w:color="auto"/>
        <w:right w:val="none" w:sz="0" w:space="0" w:color="auto"/>
      </w:divBdr>
    </w:div>
    <w:div w:id="1068696545">
      <w:bodyDiv w:val="1"/>
      <w:marLeft w:val="0"/>
      <w:marRight w:val="0"/>
      <w:marTop w:val="0"/>
      <w:marBottom w:val="0"/>
      <w:divBdr>
        <w:top w:val="none" w:sz="0" w:space="0" w:color="auto"/>
        <w:left w:val="none" w:sz="0" w:space="0" w:color="auto"/>
        <w:bottom w:val="none" w:sz="0" w:space="0" w:color="auto"/>
        <w:right w:val="none" w:sz="0" w:space="0" w:color="auto"/>
      </w:divBdr>
    </w:div>
    <w:div w:id="1078747480">
      <w:bodyDiv w:val="1"/>
      <w:marLeft w:val="0"/>
      <w:marRight w:val="0"/>
      <w:marTop w:val="0"/>
      <w:marBottom w:val="0"/>
      <w:divBdr>
        <w:top w:val="none" w:sz="0" w:space="0" w:color="auto"/>
        <w:left w:val="none" w:sz="0" w:space="0" w:color="auto"/>
        <w:bottom w:val="none" w:sz="0" w:space="0" w:color="auto"/>
        <w:right w:val="none" w:sz="0" w:space="0" w:color="auto"/>
      </w:divBdr>
    </w:div>
    <w:div w:id="1086803552">
      <w:bodyDiv w:val="1"/>
      <w:marLeft w:val="0"/>
      <w:marRight w:val="0"/>
      <w:marTop w:val="0"/>
      <w:marBottom w:val="0"/>
      <w:divBdr>
        <w:top w:val="none" w:sz="0" w:space="0" w:color="auto"/>
        <w:left w:val="none" w:sz="0" w:space="0" w:color="auto"/>
        <w:bottom w:val="none" w:sz="0" w:space="0" w:color="auto"/>
        <w:right w:val="none" w:sz="0" w:space="0" w:color="auto"/>
      </w:divBdr>
    </w:div>
    <w:div w:id="1087850914">
      <w:bodyDiv w:val="1"/>
      <w:marLeft w:val="0"/>
      <w:marRight w:val="0"/>
      <w:marTop w:val="0"/>
      <w:marBottom w:val="0"/>
      <w:divBdr>
        <w:top w:val="none" w:sz="0" w:space="0" w:color="auto"/>
        <w:left w:val="none" w:sz="0" w:space="0" w:color="auto"/>
        <w:bottom w:val="none" w:sz="0" w:space="0" w:color="auto"/>
        <w:right w:val="none" w:sz="0" w:space="0" w:color="auto"/>
      </w:divBdr>
    </w:div>
    <w:div w:id="1088580339">
      <w:bodyDiv w:val="1"/>
      <w:marLeft w:val="0"/>
      <w:marRight w:val="0"/>
      <w:marTop w:val="0"/>
      <w:marBottom w:val="0"/>
      <w:divBdr>
        <w:top w:val="none" w:sz="0" w:space="0" w:color="auto"/>
        <w:left w:val="none" w:sz="0" w:space="0" w:color="auto"/>
        <w:bottom w:val="none" w:sz="0" w:space="0" w:color="auto"/>
        <w:right w:val="none" w:sz="0" w:space="0" w:color="auto"/>
      </w:divBdr>
    </w:div>
    <w:div w:id="1091436883">
      <w:bodyDiv w:val="1"/>
      <w:marLeft w:val="0"/>
      <w:marRight w:val="0"/>
      <w:marTop w:val="0"/>
      <w:marBottom w:val="0"/>
      <w:divBdr>
        <w:top w:val="none" w:sz="0" w:space="0" w:color="auto"/>
        <w:left w:val="none" w:sz="0" w:space="0" w:color="auto"/>
        <w:bottom w:val="none" w:sz="0" w:space="0" w:color="auto"/>
        <w:right w:val="none" w:sz="0" w:space="0" w:color="auto"/>
      </w:divBdr>
    </w:div>
    <w:div w:id="1102647267">
      <w:bodyDiv w:val="1"/>
      <w:marLeft w:val="0"/>
      <w:marRight w:val="0"/>
      <w:marTop w:val="0"/>
      <w:marBottom w:val="0"/>
      <w:divBdr>
        <w:top w:val="none" w:sz="0" w:space="0" w:color="auto"/>
        <w:left w:val="none" w:sz="0" w:space="0" w:color="auto"/>
        <w:bottom w:val="none" w:sz="0" w:space="0" w:color="auto"/>
        <w:right w:val="none" w:sz="0" w:space="0" w:color="auto"/>
      </w:divBdr>
    </w:div>
    <w:div w:id="1106853408">
      <w:bodyDiv w:val="1"/>
      <w:marLeft w:val="0"/>
      <w:marRight w:val="0"/>
      <w:marTop w:val="0"/>
      <w:marBottom w:val="0"/>
      <w:divBdr>
        <w:top w:val="none" w:sz="0" w:space="0" w:color="auto"/>
        <w:left w:val="none" w:sz="0" w:space="0" w:color="auto"/>
        <w:bottom w:val="none" w:sz="0" w:space="0" w:color="auto"/>
        <w:right w:val="none" w:sz="0" w:space="0" w:color="auto"/>
      </w:divBdr>
    </w:div>
    <w:div w:id="1107695494">
      <w:bodyDiv w:val="1"/>
      <w:marLeft w:val="0"/>
      <w:marRight w:val="0"/>
      <w:marTop w:val="0"/>
      <w:marBottom w:val="0"/>
      <w:divBdr>
        <w:top w:val="none" w:sz="0" w:space="0" w:color="auto"/>
        <w:left w:val="none" w:sz="0" w:space="0" w:color="auto"/>
        <w:bottom w:val="none" w:sz="0" w:space="0" w:color="auto"/>
        <w:right w:val="none" w:sz="0" w:space="0" w:color="auto"/>
      </w:divBdr>
    </w:div>
    <w:div w:id="1109280150">
      <w:bodyDiv w:val="1"/>
      <w:marLeft w:val="0"/>
      <w:marRight w:val="0"/>
      <w:marTop w:val="0"/>
      <w:marBottom w:val="0"/>
      <w:divBdr>
        <w:top w:val="none" w:sz="0" w:space="0" w:color="auto"/>
        <w:left w:val="none" w:sz="0" w:space="0" w:color="auto"/>
        <w:bottom w:val="none" w:sz="0" w:space="0" w:color="auto"/>
        <w:right w:val="none" w:sz="0" w:space="0" w:color="auto"/>
      </w:divBdr>
    </w:div>
    <w:div w:id="1116021537">
      <w:bodyDiv w:val="1"/>
      <w:marLeft w:val="0"/>
      <w:marRight w:val="0"/>
      <w:marTop w:val="0"/>
      <w:marBottom w:val="0"/>
      <w:divBdr>
        <w:top w:val="none" w:sz="0" w:space="0" w:color="auto"/>
        <w:left w:val="none" w:sz="0" w:space="0" w:color="auto"/>
        <w:bottom w:val="none" w:sz="0" w:space="0" w:color="auto"/>
        <w:right w:val="none" w:sz="0" w:space="0" w:color="auto"/>
      </w:divBdr>
    </w:div>
    <w:div w:id="1116219315">
      <w:bodyDiv w:val="1"/>
      <w:marLeft w:val="0"/>
      <w:marRight w:val="0"/>
      <w:marTop w:val="0"/>
      <w:marBottom w:val="0"/>
      <w:divBdr>
        <w:top w:val="none" w:sz="0" w:space="0" w:color="auto"/>
        <w:left w:val="none" w:sz="0" w:space="0" w:color="auto"/>
        <w:bottom w:val="none" w:sz="0" w:space="0" w:color="auto"/>
        <w:right w:val="none" w:sz="0" w:space="0" w:color="auto"/>
      </w:divBdr>
    </w:div>
    <w:div w:id="1135945513">
      <w:bodyDiv w:val="1"/>
      <w:marLeft w:val="0"/>
      <w:marRight w:val="0"/>
      <w:marTop w:val="0"/>
      <w:marBottom w:val="0"/>
      <w:divBdr>
        <w:top w:val="none" w:sz="0" w:space="0" w:color="auto"/>
        <w:left w:val="none" w:sz="0" w:space="0" w:color="auto"/>
        <w:bottom w:val="none" w:sz="0" w:space="0" w:color="auto"/>
        <w:right w:val="none" w:sz="0" w:space="0" w:color="auto"/>
      </w:divBdr>
    </w:div>
    <w:div w:id="1138960473">
      <w:bodyDiv w:val="1"/>
      <w:marLeft w:val="0"/>
      <w:marRight w:val="0"/>
      <w:marTop w:val="0"/>
      <w:marBottom w:val="0"/>
      <w:divBdr>
        <w:top w:val="none" w:sz="0" w:space="0" w:color="auto"/>
        <w:left w:val="none" w:sz="0" w:space="0" w:color="auto"/>
        <w:bottom w:val="none" w:sz="0" w:space="0" w:color="auto"/>
        <w:right w:val="none" w:sz="0" w:space="0" w:color="auto"/>
      </w:divBdr>
    </w:div>
    <w:div w:id="1153638007">
      <w:bodyDiv w:val="1"/>
      <w:marLeft w:val="0"/>
      <w:marRight w:val="0"/>
      <w:marTop w:val="0"/>
      <w:marBottom w:val="0"/>
      <w:divBdr>
        <w:top w:val="none" w:sz="0" w:space="0" w:color="auto"/>
        <w:left w:val="none" w:sz="0" w:space="0" w:color="auto"/>
        <w:bottom w:val="none" w:sz="0" w:space="0" w:color="auto"/>
        <w:right w:val="none" w:sz="0" w:space="0" w:color="auto"/>
      </w:divBdr>
    </w:div>
    <w:div w:id="1154681913">
      <w:bodyDiv w:val="1"/>
      <w:marLeft w:val="0"/>
      <w:marRight w:val="0"/>
      <w:marTop w:val="0"/>
      <w:marBottom w:val="0"/>
      <w:divBdr>
        <w:top w:val="none" w:sz="0" w:space="0" w:color="auto"/>
        <w:left w:val="none" w:sz="0" w:space="0" w:color="auto"/>
        <w:bottom w:val="none" w:sz="0" w:space="0" w:color="auto"/>
        <w:right w:val="none" w:sz="0" w:space="0" w:color="auto"/>
      </w:divBdr>
    </w:div>
    <w:div w:id="1162964742">
      <w:bodyDiv w:val="1"/>
      <w:marLeft w:val="0"/>
      <w:marRight w:val="0"/>
      <w:marTop w:val="0"/>
      <w:marBottom w:val="0"/>
      <w:divBdr>
        <w:top w:val="none" w:sz="0" w:space="0" w:color="auto"/>
        <w:left w:val="none" w:sz="0" w:space="0" w:color="auto"/>
        <w:bottom w:val="none" w:sz="0" w:space="0" w:color="auto"/>
        <w:right w:val="none" w:sz="0" w:space="0" w:color="auto"/>
      </w:divBdr>
    </w:div>
    <w:div w:id="1165168956">
      <w:bodyDiv w:val="1"/>
      <w:marLeft w:val="0"/>
      <w:marRight w:val="0"/>
      <w:marTop w:val="0"/>
      <w:marBottom w:val="0"/>
      <w:divBdr>
        <w:top w:val="none" w:sz="0" w:space="0" w:color="auto"/>
        <w:left w:val="none" w:sz="0" w:space="0" w:color="auto"/>
        <w:bottom w:val="none" w:sz="0" w:space="0" w:color="auto"/>
        <w:right w:val="none" w:sz="0" w:space="0" w:color="auto"/>
      </w:divBdr>
    </w:div>
    <w:div w:id="1173254395">
      <w:bodyDiv w:val="1"/>
      <w:marLeft w:val="0"/>
      <w:marRight w:val="0"/>
      <w:marTop w:val="0"/>
      <w:marBottom w:val="0"/>
      <w:divBdr>
        <w:top w:val="none" w:sz="0" w:space="0" w:color="auto"/>
        <w:left w:val="none" w:sz="0" w:space="0" w:color="auto"/>
        <w:bottom w:val="none" w:sz="0" w:space="0" w:color="auto"/>
        <w:right w:val="none" w:sz="0" w:space="0" w:color="auto"/>
      </w:divBdr>
    </w:div>
    <w:div w:id="1175270393">
      <w:bodyDiv w:val="1"/>
      <w:marLeft w:val="0"/>
      <w:marRight w:val="0"/>
      <w:marTop w:val="0"/>
      <w:marBottom w:val="0"/>
      <w:divBdr>
        <w:top w:val="none" w:sz="0" w:space="0" w:color="auto"/>
        <w:left w:val="none" w:sz="0" w:space="0" w:color="auto"/>
        <w:bottom w:val="none" w:sz="0" w:space="0" w:color="auto"/>
        <w:right w:val="none" w:sz="0" w:space="0" w:color="auto"/>
      </w:divBdr>
    </w:div>
    <w:div w:id="1177037923">
      <w:bodyDiv w:val="1"/>
      <w:marLeft w:val="0"/>
      <w:marRight w:val="0"/>
      <w:marTop w:val="0"/>
      <w:marBottom w:val="0"/>
      <w:divBdr>
        <w:top w:val="none" w:sz="0" w:space="0" w:color="auto"/>
        <w:left w:val="none" w:sz="0" w:space="0" w:color="auto"/>
        <w:bottom w:val="none" w:sz="0" w:space="0" w:color="auto"/>
        <w:right w:val="none" w:sz="0" w:space="0" w:color="auto"/>
      </w:divBdr>
    </w:div>
    <w:div w:id="1185636248">
      <w:bodyDiv w:val="1"/>
      <w:marLeft w:val="0"/>
      <w:marRight w:val="0"/>
      <w:marTop w:val="0"/>
      <w:marBottom w:val="0"/>
      <w:divBdr>
        <w:top w:val="none" w:sz="0" w:space="0" w:color="auto"/>
        <w:left w:val="none" w:sz="0" w:space="0" w:color="auto"/>
        <w:bottom w:val="none" w:sz="0" w:space="0" w:color="auto"/>
        <w:right w:val="none" w:sz="0" w:space="0" w:color="auto"/>
      </w:divBdr>
    </w:div>
    <w:div w:id="1186365073">
      <w:bodyDiv w:val="1"/>
      <w:marLeft w:val="0"/>
      <w:marRight w:val="0"/>
      <w:marTop w:val="0"/>
      <w:marBottom w:val="0"/>
      <w:divBdr>
        <w:top w:val="none" w:sz="0" w:space="0" w:color="auto"/>
        <w:left w:val="none" w:sz="0" w:space="0" w:color="auto"/>
        <w:bottom w:val="none" w:sz="0" w:space="0" w:color="auto"/>
        <w:right w:val="none" w:sz="0" w:space="0" w:color="auto"/>
      </w:divBdr>
    </w:div>
    <w:div w:id="1186868125">
      <w:bodyDiv w:val="1"/>
      <w:marLeft w:val="0"/>
      <w:marRight w:val="0"/>
      <w:marTop w:val="0"/>
      <w:marBottom w:val="0"/>
      <w:divBdr>
        <w:top w:val="none" w:sz="0" w:space="0" w:color="auto"/>
        <w:left w:val="none" w:sz="0" w:space="0" w:color="auto"/>
        <w:bottom w:val="none" w:sz="0" w:space="0" w:color="auto"/>
        <w:right w:val="none" w:sz="0" w:space="0" w:color="auto"/>
      </w:divBdr>
    </w:div>
    <w:div w:id="1191458764">
      <w:bodyDiv w:val="1"/>
      <w:marLeft w:val="0"/>
      <w:marRight w:val="0"/>
      <w:marTop w:val="0"/>
      <w:marBottom w:val="0"/>
      <w:divBdr>
        <w:top w:val="none" w:sz="0" w:space="0" w:color="auto"/>
        <w:left w:val="none" w:sz="0" w:space="0" w:color="auto"/>
        <w:bottom w:val="none" w:sz="0" w:space="0" w:color="auto"/>
        <w:right w:val="none" w:sz="0" w:space="0" w:color="auto"/>
      </w:divBdr>
    </w:div>
    <w:div w:id="1195536094">
      <w:bodyDiv w:val="1"/>
      <w:marLeft w:val="0"/>
      <w:marRight w:val="0"/>
      <w:marTop w:val="0"/>
      <w:marBottom w:val="0"/>
      <w:divBdr>
        <w:top w:val="none" w:sz="0" w:space="0" w:color="auto"/>
        <w:left w:val="none" w:sz="0" w:space="0" w:color="auto"/>
        <w:bottom w:val="none" w:sz="0" w:space="0" w:color="auto"/>
        <w:right w:val="none" w:sz="0" w:space="0" w:color="auto"/>
      </w:divBdr>
    </w:div>
    <w:div w:id="1208567594">
      <w:bodyDiv w:val="1"/>
      <w:marLeft w:val="0"/>
      <w:marRight w:val="0"/>
      <w:marTop w:val="0"/>
      <w:marBottom w:val="0"/>
      <w:divBdr>
        <w:top w:val="none" w:sz="0" w:space="0" w:color="auto"/>
        <w:left w:val="none" w:sz="0" w:space="0" w:color="auto"/>
        <w:bottom w:val="none" w:sz="0" w:space="0" w:color="auto"/>
        <w:right w:val="none" w:sz="0" w:space="0" w:color="auto"/>
      </w:divBdr>
    </w:div>
    <w:div w:id="1211188022">
      <w:bodyDiv w:val="1"/>
      <w:marLeft w:val="0"/>
      <w:marRight w:val="0"/>
      <w:marTop w:val="0"/>
      <w:marBottom w:val="0"/>
      <w:divBdr>
        <w:top w:val="none" w:sz="0" w:space="0" w:color="auto"/>
        <w:left w:val="none" w:sz="0" w:space="0" w:color="auto"/>
        <w:bottom w:val="none" w:sz="0" w:space="0" w:color="auto"/>
        <w:right w:val="none" w:sz="0" w:space="0" w:color="auto"/>
      </w:divBdr>
    </w:div>
    <w:div w:id="1214463925">
      <w:bodyDiv w:val="1"/>
      <w:marLeft w:val="0"/>
      <w:marRight w:val="0"/>
      <w:marTop w:val="0"/>
      <w:marBottom w:val="0"/>
      <w:divBdr>
        <w:top w:val="none" w:sz="0" w:space="0" w:color="auto"/>
        <w:left w:val="none" w:sz="0" w:space="0" w:color="auto"/>
        <w:bottom w:val="none" w:sz="0" w:space="0" w:color="auto"/>
        <w:right w:val="none" w:sz="0" w:space="0" w:color="auto"/>
      </w:divBdr>
    </w:div>
    <w:div w:id="1219632113">
      <w:bodyDiv w:val="1"/>
      <w:marLeft w:val="0"/>
      <w:marRight w:val="0"/>
      <w:marTop w:val="0"/>
      <w:marBottom w:val="0"/>
      <w:divBdr>
        <w:top w:val="none" w:sz="0" w:space="0" w:color="auto"/>
        <w:left w:val="none" w:sz="0" w:space="0" w:color="auto"/>
        <w:bottom w:val="none" w:sz="0" w:space="0" w:color="auto"/>
        <w:right w:val="none" w:sz="0" w:space="0" w:color="auto"/>
      </w:divBdr>
    </w:div>
    <w:div w:id="1220747988">
      <w:bodyDiv w:val="1"/>
      <w:marLeft w:val="0"/>
      <w:marRight w:val="0"/>
      <w:marTop w:val="0"/>
      <w:marBottom w:val="0"/>
      <w:divBdr>
        <w:top w:val="none" w:sz="0" w:space="0" w:color="auto"/>
        <w:left w:val="none" w:sz="0" w:space="0" w:color="auto"/>
        <w:bottom w:val="none" w:sz="0" w:space="0" w:color="auto"/>
        <w:right w:val="none" w:sz="0" w:space="0" w:color="auto"/>
      </w:divBdr>
    </w:div>
    <w:div w:id="1220820080">
      <w:bodyDiv w:val="1"/>
      <w:marLeft w:val="0"/>
      <w:marRight w:val="0"/>
      <w:marTop w:val="0"/>
      <w:marBottom w:val="0"/>
      <w:divBdr>
        <w:top w:val="none" w:sz="0" w:space="0" w:color="auto"/>
        <w:left w:val="none" w:sz="0" w:space="0" w:color="auto"/>
        <w:bottom w:val="none" w:sz="0" w:space="0" w:color="auto"/>
        <w:right w:val="none" w:sz="0" w:space="0" w:color="auto"/>
      </w:divBdr>
    </w:div>
    <w:div w:id="1227229361">
      <w:bodyDiv w:val="1"/>
      <w:marLeft w:val="0"/>
      <w:marRight w:val="0"/>
      <w:marTop w:val="0"/>
      <w:marBottom w:val="0"/>
      <w:divBdr>
        <w:top w:val="none" w:sz="0" w:space="0" w:color="auto"/>
        <w:left w:val="none" w:sz="0" w:space="0" w:color="auto"/>
        <w:bottom w:val="none" w:sz="0" w:space="0" w:color="auto"/>
        <w:right w:val="none" w:sz="0" w:space="0" w:color="auto"/>
      </w:divBdr>
    </w:div>
    <w:div w:id="1230772810">
      <w:bodyDiv w:val="1"/>
      <w:marLeft w:val="0"/>
      <w:marRight w:val="0"/>
      <w:marTop w:val="0"/>
      <w:marBottom w:val="0"/>
      <w:divBdr>
        <w:top w:val="none" w:sz="0" w:space="0" w:color="auto"/>
        <w:left w:val="none" w:sz="0" w:space="0" w:color="auto"/>
        <w:bottom w:val="none" w:sz="0" w:space="0" w:color="auto"/>
        <w:right w:val="none" w:sz="0" w:space="0" w:color="auto"/>
      </w:divBdr>
    </w:div>
    <w:div w:id="1233545409">
      <w:bodyDiv w:val="1"/>
      <w:marLeft w:val="0"/>
      <w:marRight w:val="0"/>
      <w:marTop w:val="0"/>
      <w:marBottom w:val="0"/>
      <w:divBdr>
        <w:top w:val="none" w:sz="0" w:space="0" w:color="auto"/>
        <w:left w:val="none" w:sz="0" w:space="0" w:color="auto"/>
        <w:bottom w:val="none" w:sz="0" w:space="0" w:color="auto"/>
        <w:right w:val="none" w:sz="0" w:space="0" w:color="auto"/>
      </w:divBdr>
    </w:div>
    <w:div w:id="1236624639">
      <w:bodyDiv w:val="1"/>
      <w:marLeft w:val="0"/>
      <w:marRight w:val="0"/>
      <w:marTop w:val="0"/>
      <w:marBottom w:val="0"/>
      <w:divBdr>
        <w:top w:val="none" w:sz="0" w:space="0" w:color="auto"/>
        <w:left w:val="none" w:sz="0" w:space="0" w:color="auto"/>
        <w:bottom w:val="none" w:sz="0" w:space="0" w:color="auto"/>
        <w:right w:val="none" w:sz="0" w:space="0" w:color="auto"/>
      </w:divBdr>
      <w:divsChild>
        <w:div w:id="2130583709">
          <w:marLeft w:val="0"/>
          <w:marRight w:val="0"/>
          <w:marTop w:val="0"/>
          <w:marBottom w:val="0"/>
          <w:divBdr>
            <w:top w:val="none" w:sz="0" w:space="0" w:color="auto"/>
            <w:left w:val="none" w:sz="0" w:space="0" w:color="auto"/>
            <w:bottom w:val="none" w:sz="0" w:space="0" w:color="auto"/>
            <w:right w:val="none" w:sz="0" w:space="0" w:color="auto"/>
          </w:divBdr>
          <w:divsChild>
            <w:div w:id="802236909">
              <w:marLeft w:val="0"/>
              <w:marRight w:val="0"/>
              <w:marTop w:val="0"/>
              <w:marBottom w:val="0"/>
              <w:divBdr>
                <w:top w:val="none" w:sz="0" w:space="0" w:color="auto"/>
                <w:left w:val="none" w:sz="0" w:space="0" w:color="auto"/>
                <w:bottom w:val="none" w:sz="0" w:space="0" w:color="auto"/>
                <w:right w:val="none" w:sz="0" w:space="0" w:color="auto"/>
              </w:divBdr>
              <w:divsChild>
                <w:div w:id="1707876209">
                  <w:marLeft w:val="0"/>
                  <w:marRight w:val="0"/>
                  <w:marTop w:val="0"/>
                  <w:marBottom w:val="0"/>
                  <w:divBdr>
                    <w:top w:val="none" w:sz="0" w:space="0" w:color="auto"/>
                    <w:left w:val="none" w:sz="0" w:space="0" w:color="auto"/>
                    <w:bottom w:val="none" w:sz="0" w:space="0" w:color="auto"/>
                    <w:right w:val="none" w:sz="0" w:space="0" w:color="auto"/>
                  </w:divBdr>
                  <w:divsChild>
                    <w:div w:id="1563907439">
                      <w:marLeft w:val="0"/>
                      <w:marRight w:val="0"/>
                      <w:marTop w:val="0"/>
                      <w:marBottom w:val="0"/>
                      <w:divBdr>
                        <w:top w:val="none" w:sz="0" w:space="0" w:color="auto"/>
                        <w:left w:val="none" w:sz="0" w:space="0" w:color="auto"/>
                        <w:bottom w:val="none" w:sz="0" w:space="0" w:color="auto"/>
                        <w:right w:val="none" w:sz="0" w:space="0" w:color="auto"/>
                      </w:divBdr>
                      <w:divsChild>
                        <w:div w:id="614482706">
                          <w:marLeft w:val="0"/>
                          <w:marRight w:val="0"/>
                          <w:marTop w:val="0"/>
                          <w:marBottom w:val="0"/>
                          <w:divBdr>
                            <w:top w:val="none" w:sz="0" w:space="0" w:color="auto"/>
                            <w:left w:val="none" w:sz="0" w:space="0" w:color="auto"/>
                            <w:bottom w:val="none" w:sz="0" w:space="0" w:color="auto"/>
                            <w:right w:val="none" w:sz="0" w:space="0" w:color="auto"/>
                          </w:divBdr>
                          <w:divsChild>
                            <w:div w:id="2004895219">
                              <w:marLeft w:val="0"/>
                              <w:marRight w:val="0"/>
                              <w:marTop w:val="0"/>
                              <w:marBottom w:val="0"/>
                              <w:divBdr>
                                <w:top w:val="none" w:sz="0" w:space="0" w:color="auto"/>
                                <w:left w:val="none" w:sz="0" w:space="0" w:color="auto"/>
                                <w:bottom w:val="none" w:sz="0" w:space="0" w:color="auto"/>
                                <w:right w:val="none" w:sz="0" w:space="0" w:color="auto"/>
                              </w:divBdr>
                              <w:divsChild>
                                <w:div w:id="165903048">
                                  <w:marLeft w:val="0"/>
                                  <w:marRight w:val="0"/>
                                  <w:marTop w:val="0"/>
                                  <w:marBottom w:val="0"/>
                                  <w:divBdr>
                                    <w:top w:val="none" w:sz="0" w:space="0" w:color="auto"/>
                                    <w:left w:val="none" w:sz="0" w:space="0" w:color="auto"/>
                                    <w:bottom w:val="none" w:sz="0" w:space="0" w:color="auto"/>
                                    <w:right w:val="none" w:sz="0" w:space="0" w:color="auto"/>
                                  </w:divBdr>
                                  <w:divsChild>
                                    <w:div w:id="1090349217">
                                      <w:marLeft w:val="0"/>
                                      <w:marRight w:val="0"/>
                                      <w:marTop w:val="0"/>
                                      <w:marBottom w:val="0"/>
                                      <w:divBdr>
                                        <w:top w:val="none" w:sz="0" w:space="0" w:color="auto"/>
                                        <w:left w:val="none" w:sz="0" w:space="0" w:color="auto"/>
                                        <w:bottom w:val="none" w:sz="0" w:space="0" w:color="auto"/>
                                        <w:right w:val="none" w:sz="0" w:space="0" w:color="auto"/>
                                      </w:divBdr>
                                      <w:divsChild>
                                        <w:div w:id="1173255483">
                                          <w:marLeft w:val="0"/>
                                          <w:marRight w:val="0"/>
                                          <w:marTop w:val="0"/>
                                          <w:marBottom w:val="0"/>
                                          <w:divBdr>
                                            <w:top w:val="none" w:sz="0" w:space="0" w:color="auto"/>
                                            <w:left w:val="none" w:sz="0" w:space="0" w:color="auto"/>
                                            <w:bottom w:val="none" w:sz="0" w:space="0" w:color="auto"/>
                                            <w:right w:val="none" w:sz="0" w:space="0" w:color="auto"/>
                                          </w:divBdr>
                                          <w:divsChild>
                                            <w:div w:id="1965496277">
                                              <w:marLeft w:val="0"/>
                                              <w:marRight w:val="0"/>
                                              <w:marTop w:val="0"/>
                                              <w:marBottom w:val="0"/>
                                              <w:divBdr>
                                                <w:top w:val="none" w:sz="0" w:space="0" w:color="auto"/>
                                                <w:left w:val="none" w:sz="0" w:space="0" w:color="auto"/>
                                                <w:bottom w:val="none" w:sz="0" w:space="0" w:color="auto"/>
                                                <w:right w:val="none" w:sz="0" w:space="0" w:color="auto"/>
                                              </w:divBdr>
                                              <w:divsChild>
                                                <w:div w:id="1796293845">
                                                  <w:marLeft w:val="0"/>
                                                  <w:marRight w:val="0"/>
                                                  <w:marTop w:val="0"/>
                                                  <w:marBottom w:val="0"/>
                                                  <w:divBdr>
                                                    <w:top w:val="none" w:sz="0" w:space="0" w:color="auto"/>
                                                    <w:left w:val="none" w:sz="0" w:space="0" w:color="auto"/>
                                                    <w:bottom w:val="none" w:sz="0" w:space="0" w:color="auto"/>
                                                    <w:right w:val="none" w:sz="0" w:space="0" w:color="auto"/>
                                                  </w:divBdr>
                                                  <w:divsChild>
                                                    <w:div w:id="919217897">
                                                      <w:marLeft w:val="0"/>
                                                      <w:marRight w:val="0"/>
                                                      <w:marTop w:val="0"/>
                                                      <w:marBottom w:val="0"/>
                                                      <w:divBdr>
                                                        <w:top w:val="none" w:sz="0" w:space="0" w:color="auto"/>
                                                        <w:left w:val="none" w:sz="0" w:space="0" w:color="auto"/>
                                                        <w:bottom w:val="none" w:sz="0" w:space="0" w:color="auto"/>
                                                        <w:right w:val="none" w:sz="0" w:space="0" w:color="auto"/>
                                                      </w:divBdr>
                                                      <w:divsChild>
                                                        <w:div w:id="1199588331">
                                                          <w:marLeft w:val="0"/>
                                                          <w:marRight w:val="0"/>
                                                          <w:marTop w:val="0"/>
                                                          <w:marBottom w:val="0"/>
                                                          <w:divBdr>
                                                            <w:top w:val="none" w:sz="0" w:space="0" w:color="auto"/>
                                                            <w:left w:val="none" w:sz="0" w:space="0" w:color="auto"/>
                                                            <w:bottom w:val="none" w:sz="0" w:space="0" w:color="auto"/>
                                                            <w:right w:val="none" w:sz="0" w:space="0" w:color="auto"/>
                                                          </w:divBdr>
                                                          <w:divsChild>
                                                            <w:div w:id="1603293737">
                                                              <w:marLeft w:val="0"/>
                                                              <w:marRight w:val="0"/>
                                                              <w:marTop w:val="0"/>
                                                              <w:marBottom w:val="0"/>
                                                              <w:divBdr>
                                                                <w:top w:val="none" w:sz="0" w:space="0" w:color="auto"/>
                                                                <w:left w:val="none" w:sz="0" w:space="0" w:color="auto"/>
                                                                <w:bottom w:val="none" w:sz="0" w:space="0" w:color="auto"/>
                                                                <w:right w:val="none" w:sz="0" w:space="0" w:color="auto"/>
                                                              </w:divBdr>
                                                              <w:divsChild>
                                                                <w:div w:id="2005668582">
                                                                  <w:marLeft w:val="0"/>
                                                                  <w:marRight w:val="0"/>
                                                                  <w:marTop w:val="0"/>
                                                                  <w:marBottom w:val="0"/>
                                                                  <w:divBdr>
                                                                    <w:top w:val="none" w:sz="0" w:space="0" w:color="auto"/>
                                                                    <w:left w:val="none" w:sz="0" w:space="0" w:color="auto"/>
                                                                    <w:bottom w:val="none" w:sz="0" w:space="0" w:color="auto"/>
                                                                    <w:right w:val="none" w:sz="0" w:space="0" w:color="auto"/>
                                                                  </w:divBdr>
                                                                  <w:divsChild>
                                                                    <w:div w:id="1395393579">
                                                                      <w:marLeft w:val="0"/>
                                                                      <w:marRight w:val="0"/>
                                                                      <w:marTop w:val="0"/>
                                                                      <w:marBottom w:val="0"/>
                                                                      <w:divBdr>
                                                                        <w:top w:val="none" w:sz="0" w:space="0" w:color="auto"/>
                                                                        <w:left w:val="none" w:sz="0" w:space="0" w:color="auto"/>
                                                                        <w:bottom w:val="none" w:sz="0" w:space="0" w:color="auto"/>
                                                                        <w:right w:val="none" w:sz="0" w:space="0" w:color="auto"/>
                                                                      </w:divBdr>
                                                                      <w:divsChild>
                                                                        <w:div w:id="1340933106">
                                                                          <w:marLeft w:val="0"/>
                                                                          <w:marRight w:val="0"/>
                                                                          <w:marTop w:val="0"/>
                                                                          <w:marBottom w:val="0"/>
                                                                          <w:divBdr>
                                                                            <w:top w:val="none" w:sz="0" w:space="0" w:color="auto"/>
                                                                            <w:left w:val="none" w:sz="0" w:space="0" w:color="auto"/>
                                                                            <w:bottom w:val="none" w:sz="0" w:space="0" w:color="auto"/>
                                                                            <w:right w:val="none" w:sz="0" w:space="0" w:color="auto"/>
                                                                          </w:divBdr>
                                                                          <w:divsChild>
                                                                            <w:div w:id="1782528124">
                                                                              <w:marLeft w:val="0"/>
                                                                              <w:marRight w:val="0"/>
                                                                              <w:marTop w:val="0"/>
                                                                              <w:marBottom w:val="0"/>
                                                                              <w:divBdr>
                                                                                <w:top w:val="none" w:sz="0" w:space="0" w:color="auto"/>
                                                                                <w:left w:val="none" w:sz="0" w:space="0" w:color="auto"/>
                                                                                <w:bottom w:val="none" w:sz="0" w:space="0" w:color="auto"/>
                                                                                <w:right w:val="none" w:sz="0" w:space="0" w:color="auto"/>
                                                                              </w:divBdr>
                                                                              <w:divsChild>
                                                                                <w:div w:id="771752534">
                                                                                  <w:marLeft w:val="0"/>
                                                                                  <w:marRight w:val="0"/>
                                                                                  <w:marTop w:val="0"/>
                                                                                  <w:marBottom w:val="0"/>
                                                                                  <w:divBdr>
                                                                                    <w:top w:val="none" w:sz="0" w:space="0" w:color="auto"/>
                                                                                    <w:left w:val="none" w:sz="0" w:space="0" w:color="auto"/>
                                                                                    <w:bottom w:val="none" w:sz="0" w:space="0" w:color="auto"/>
                                                                                    <w:right w:val="none" w:sz="0" w:space="0" w:color="auto"/>
                                                                                  </w:divBdr>
                                                                                </w:div>
                                                                                <w:div w:id="89815160">
                                                                                  <w:marLeft w:val="0"/>
                                                                                  <w:marRight w:val="0"/>
                                                                                  <w:marTop w:val="0"/>
                                                                                  <w:marBottom w:val="0"/>
                                                                                  <w:divBdr>
                                                                                    <w:top w:val="none" w:sz="0" w:space="0" w:color="auto"/>
                                                                                    <w:left w:val="none" w:sz="0" w:space="0" w:color="auto"/>
                                                                                    <w:bottom w:val="none" w:sz="0" w:space="0" w:color="auto"/>
                                                                                    <w:right w:val="none" w:sz="0" w:space="0" w:color="auto"/>
                                                                                  </w:divBdr>
                                                                                </w:div>
                                                                              </w:divsChild>
                                                                            </w:div>
                                                                            <w:div w:id="1416436198">
                                                                              <w:marLeft w:val="0"/>
                                                                              <w:marRight w:val="0"/>
                                                                              <w:marTop w:val="0"/>
                                                                              <w:marBottom w:val="0"/>
                                                                              <w:divBdr>
                                                                                <w:top w:val="none" w:sz="0" w:space="0" w:color="auto"/>
                                                                                <w:left w:val="none" w:sz="0" w:space="0" w:color="auto"/>
                                                                                <w:bottom w:val="none" w:sz="0" w:space="0" w:color="auto"/>
                                                                                <w:right w:val="none" w:sz="0" w:space="0" w:color="auto"/>
                                                                              </w:divBdr>
                                                                              <w:divsChild>
                                                                                <w:div w:id="730888713">
                                                                                  <w:marLeft w:val="0"/>
                                                                                  <w:marRight w:val="0"/>
                                                                                  <w:marTop w:val="0"/>
                                                                                  <w:marBottom w:val="0"/>
                                                                                  <w:divBdr>
                                                                                    <w:top w:val="none" w:sz="0" w:space="0" w:color="auto"/>
                                                                                    <w:left w:val="none" w:sz="0" w:space="0" w:color="auto"/>
                                                                                    <w:bottom w:val="none" w:sz="0" w:space="0" w:color="auto"/>
                                                                                    <w:right w:val="none" w:sz="0" w:space="0" w:color="auto"/>
                                                                                  </w:divBdr>
                                                                                  <w:divsChild>
                                                                                    <w:div w:id="911085808">
                                                                                      <w:marLeft w:val="0"/>
                                                                                      <w:marRight w:val="0"/>
                                                                                      <w:marTop w:val="0"/>
                                                                                      <w:marBottom w:val="0"/>
                                                                                      <w:divBdr>
                                                                                        <w:top w:val="none" w:sz="0" w:space="0" w:color="auto"/>
                                                                                        <w:left w:val="none" w:sz="0" w:space="0" w:color="auto"/>
                                                                                        <w:bottom w:val="none" w:sz="0" w:space="0" w:color="auto"/>
                                                                                        <w:right w:val="none" w:sz="0" w:space="0" w:color="auto"/>
                                                                                      </w:divBdr>
                                                                                      <w:divsChild>
                                                                                        <w:div w:id="302587653">
                                                                                          <w:marLeft w:val="0"/>
                                                                                          <w:marRight w:val="0"/>
                                                                                          <w:marTop w:val="0"/>
                                                                                          <w:marBottom w:val="0"/>
                                                                                          <w:divBdr>
                                                                                            <w:top w:val="none" w:sz="0" w:space="0" w:color="auto"/>
                                                                                            <w:left w:val="none" w:sz="0" w:space="0" w:color="auto"/>
                                                                                            <w:bottom w:val="none" w:sz="0" w:space="0" w:color="auto"/>
                                                                                            <w:right w:val="none" w:sz="0" w:space="0" w:color="auto"/>
                                                                                          </w:divBdr>
                                                                                          <w:divsChild>
                                                                                            <w:div w:id="1280531660">
                                                                                              <w:marLeft w:val="0"/>
                                                                                              <w:marRight w:val="0"/>
                                                                                              <w:marTop w:val="0"/>
                                                                                              <w:marBottom w:val="0"/>
                                                                                              <w:divBdr>
                                                                                                <w:top w:val="none" w:sz="0" w:space="0" w:color="auto"/>
                                                                                                <w:left w:val="none" w:sz="0" w:space="0" w:color="auto"/>
                                                                                                <w:bottom w:val="none" w:sz="0" w:space="0" w:color="auto"/>
                                                                                                <w:right w:val="none" w:sz="0" w:space="0" w:color="auto"/>
                                                                                              </w:divBdr>
                                                                                              <w:divsChild>
                                                                                                <w:div w:id="1518959684">
                                                                                                  <w:marLeft w:val="0"/>
                                                                                                  <w:marRight w:val="0"/>
                                                                                                  <w:marTop w:val="0"/>
                                                                                                  <w:marBottom w:val="0"/>
                                                                                                  <w:divBdr>
                                                                                                    <w:top w:val="none" w:sz="0" w:space="0" w:color="auto"/>
                                                                                                    <w:left w:val="none" w:sz="0" w:space="0" w:color="auto"/>
                                                                                                    <w:bottom w:val="none" w:sz="0" w:space="0" w:color="auto"/>
                                                                                                    <w:right w:val="none" w:sz="0" w:space="0" w:color="auto"/>
                                                                                                  </w:divBdr>
                                                                                                  <w:divsChild>
                                                                                                    <w:div w:id="1758359993">
                                                                                                      <w:marLeft w:val="0"/>
                                                                                                      <w:marRight w:val="0"/>
                                                                                                      <w:marTop w:val="0"/>
                                                                                                      <w:marBottom w:val="0"/>
                                                                                                      <w:divBdr>
                                                                                                        <w:top w:val="none" w:sz="0" w:space="0" w:color="auto"/>
                                                                                                        <w:left w:val="none" w:sz="0" w:space="0" w:color="auto"/>
                                                                                                        <w:bottom w:val="none" w:sz="0" w:space="0" w:color="auto"/>
                                                                                                        <w:right w:val="none" w:sz="0" w:space="0" w:color="auto"/>
                                                                                                      </w:divBdr>
                                                                                                      <w:divsChild>
                                                                                                        <w:div w:id="1695107105">
                                                                                                          <w:marLeft w:val="0"/>
                                                                                                          <w:marRight w:val="0"/>
                                                                                                          <w:marTop w:val="0"/>
                                                                                                          <w:marBottom w:val="0"/>
                                                                                                          <w:divBdr>
                                                                                                            <w:top w:val="none" w:sz="0" w:space="0" w:color="auto"/>
                                                                                                            <w:left w:val="none" w:sz="0" w:space="0" w:color="auto"/>
                                                                                                            <w:bottom w:val="none" w:sz="0" w:space="0" w:color="auto"/>
                                                                                                            <w:right w:val="none" w:sz="0" w:space="0" w:color="auto"/>
                                                                                                          </w:divBdr>
                                                                                                          <w:divsChild>
                                                                                                            <w:div w:id="936132862">
                                                                                                              <w:marLeft w:val="0"/>
                                                                                                              <w:marRight w:val="0"/>
                                                                                                              <w:marTop w:val="0"/>
                                                                                                              <w:marBottom w:val="0"/>
                                                                                                              <w:divBdr>
                                                                                                                <w:top w:val="none" w:sz="0" w:space="0" w:color="auto"/>
                                                                                                                <w:left w:val="none" w:sz="0" w:space="0" w:color="auto"/>
                                                                                                                <w:bottom w:val="none" w:sz="0" w:space="0" w:color="auto"/>
                                                                                                                <w:right w:val="none" w:sz="0" w:space="0" w:color="auto"/>
                                                                                                              </w:divBdr>
                                                                                                              <w:divsChild>
                                                                                                                <w:div w:id="406151236">
                                                                                                                  <w:marLeft w:val="0"/>
                                                                                                                  <w:marRight w:val="0"/>
                                                                                                                  <w:marTop w:val="0"/>
                                                                                                                  <w:marBottom w:val="0"/>
                                                                                                                  <w:divBdr>
                                                                                                                    <w:top w:val="none" w:sz="0" w:space="0" w:color="auto"/>
                                                                                                                    <w:left w:val="none" w:sz="0" w:space="0" w:color="auto"/>
                                                                                                                    <w:bottom w:val="none" w:sz="0" w:space="0" w:color="auto"/>
                                                                                                                    <w:right w:val="none" w:sz="0" w:space="0" w:color="auto"/>
                                                                                                                  </w:divBdr>
                                                                                                                  <w:divsChild>
                                                                                                                    <w:div w:id="545487181">
                                                                                                                      <w:marLeft w:val="0"/>
                                                                                                                      <w:marRight w:val="0"/>
                                                                                                                      <w:marTop w:val="0"/>
                                                                                                                      <w:marBottom w:val="0"/>
                                                                                                                      <w:divBdr>
                                                                                                                        <w:top w:val="none" w:sz="0" w:space="0" w:color="auto"/>
                                                                                                                        <w:left w:val="none" w:sz="0" w:space="0" w:color="auto"/>
                                                                                                                        <w:bottom w:val="none" w:sz="0" w:space="0" w:color="auto"/>
                                                                                                                        <w:right w:val="none" w:sz="0" w:space="0" w:color="auto"/>
                                                                                                                      </w:divBdr>
                                                                                                                      <w:divsChild>
                                                                                                                        <w:div w:id="1223449208">
                                                                                                                          <w:marLeft w:val="0"/>
                                                                                                                          <w:marRight w:val="0"/>
                                                                                                                          <w:marTop w:val="0"/>
                                                                                                                          <w:marBottom w:val="0"/>
                                                                                                                          <w:divBdr>
                                                                                                                            <w:top w:val="none" w:sz="0" w:space="0" w:color="auto"/>
                                                                                                                            <w:left w:val="none" w:sz="0" w:space="0" w:color="auto"/>
                                                                                                                            <w:bottom w:val="none" w:sz="0" w:space="0" w:color="auto"/>
                                                                                                                            <w:right w:val="none" w:sz="0" w:space="0" w:color="auto"/>
                                                                                                                          </w:divBdr>
                                                                                                                          <w:divsChild>
                                                                                                                            <w:div w:id="1087536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239822922">
      <w:bodyDiv w:val="1"/>
      <w:marLeft w:val="0"/>
      <w:marRight w:val="0"/>
      <w:marTop w:val="0"/>
      <w:marBottom w:val="0"/>
      <w:divBdr>
        <w:top w:val="none" w:sz="0" w:space="0" w:color="auto"/>
        <w:left w:val="none" w:sz="0" w:space="0" w:color="auto"/>
        <w:bottom w:val="none" w:sz="0" w:space="0" w:color="auto"/>
        <w:right w:val="none" w:sz="0" w:space="0" w:color="auto"/>
      </w:divBdr>
    </w:div>
    <w:div w:id="1240559800">
      <w:bodyDiv w:val="1"/>
      <w:marLeft w:val="0"/>
      <w:marRight w:val="0"/>
      <w:marTop w:val="0"/>
      <w:marBottom w:val="0"/>
      <w:divBdr>
        <w:top w:val="none" w:sz="0" w:space="0" w:color="auto"/>
        <w:left w:val="none" w:sz="0" w:space="0" w:color="auto"/>
        <w:bottom w:val="none" w:sz="0" w:space="0" w:color="auto"/>
        <w:right w:val="none" w:sz="0" w:space="0" w:color="auto"/>
      </w:divBdr>
    </w:div>
    <w:div w:id="1242183395">
      <w:bodyDiv w:val="1"/>
      <w:marLeft w:val="0"/>
      <w:marRight w:val="0"/>
      <w:marTop w:val="0"/>
      <w:marBottom w:val="0"/>
      <w:divBdr>
        <w:top w:val="none" w:sz="0" w:space="0" w:color="auto"/>
        <w:left w:val="none" w:sz="0" w:space="0" w:color="auto"/>
        <w:bottom w:val="none" w:sz="0" w:space="0" w:color="auto"/>
        <w:right w:val="none" w:sz="0" w:space="0" w:color="auto"/>
      </w:divBdr>
    </w:div>
    <w:div w:id="1249773495">
      <w:bodyDiv w:val="1"/>
      <w:marLeft w:val="0"/>
      <w:marRight w:val="0"/>
      <w:marTop w:val="0"/>
      <w:marBottom w:val="0"/>
      <w:divBdr>
        <w:top w:val="none" w:sz="0" w:space="0" w:color="auto"/>
        <w:left w:val="none" w:sz="0" w:space="0" w:color="auto"/>
        <w:bottom w:val="none" w:sz="0" w:space="0" w:color="auto"/>
        <w:right w:val="none" w:sz="0" w:space="0" w:color="auto"/>
      </w:divBdr>
    </w:div>
    <w:div w:id="1257905639">
      <w:bodyDiv w:val="1"/>
      <w:marLeft w:val="0"/>
      <w:marRight w:val="0"/>
      <w:marTop w:val="0"/>
      <w:marBottom w:val="0"/>
      <w:divBdr>
        <w:top w:val="none" w:sz="0" w:space="0" w:color="auto"/>
        <w:left w:val="none" w:sz="0" w:space="0" w:color="auto"/>
        <w:bottom w:val="none" w:sz="0" w:space="0" w:color="auto"/>
        <w:right w:val="none" w:sz="0" w:space="0" w:color="auto"/>
      </w:divBdr>
    </w:div>
    <w:div w:id="1270236274">
      <w:bodyDiv w:val="1"/>
      <w:marLeft w:val="0"/>
      <w:marRight w:val="0"/>
      <w:marTop w:val="0"/>
      <w:marBottom w:val="0"/>
      <w:divBdr>
        <w:top w:val="none" w:sz="0" w:space="0" w:color="auto"/>
        <w:left w:val="none" w:sz="0" w:space="0" w:color="auto"/>
        <w:bottom w:val="none" w:sz="0" w:space="0" w:color="auto"/>
        <w:right w:val="none" w:sz="0" w:space="0" w:color="auto"/>
      </w:divBdr>
    </w:div>
    <w:div w:id="1271933133">
      <w:bodyDiv w:val="1"/>
      <w:marLeft w:val="0"/>
      <w:marRight w:val="0"/>
      <w:marTop w:val="0"/>
      <w:marBottom w:val="0"/>
      <w:divBdr>
        <w:top w:val="none" w:sz="0" w:space="0" w:color="auto"/>
        <w:left w:val="none" w:sz="0" w:space="0" w:color="auto"/>
        <w:bottom w:val="none" w:sz="0" w:space="0" w:color="auto"/>
        <w:right w:val="none" w:sz="0" w:space="0" w:color="auto"/>
      </w:divBdr>
    </w:div>
    <w:div w:id="1274675559">
      <w:bodyDiv w:val="1"/>
      <w:marLeft w:val="0"/>
      <w:marRight w:val="0"/>
      <w:marTop w:val="0"/>
      <w:marBottom w:val="0"/>
      <w:divBdr>
        <w:top w:val="none" w:sz="0" w:space="0" w:color="auto"/>
        <w:left w:val="none" w:sz="0" w:space="0" w:color="auto"/>
        <w:bottom w:val="none" w:sz="0" w:space="0" w:color="auto"/>
        <w:right w:val="none" w:sz="0" w:space="0" w:color="auto"/>
      </w:divBdr>
    </w:div>
    <w:div w:id="1276474499">
      <w:bodyDiv w:val="1"/>
      <w:marLeft w:val="0"/>
      <w:marRight w:val="0"/>
      <w:marTop w:val="0"/>
      <w:marBottom w:val="0"/>
      <w:divBdr>
        <w:top w:val="none" w:sz="0" w:space="0" w:color="auto"/>
        <w:left w:val="none" w:sz="0" w:space="0" w:color="auto"/>
        <w:bottom w:val="none" w:sz="0" w:space="0" w:color="auto"/>
        <w:right w:val="none" w:sz="0" w:space="0" w:color="auto"/>
      </w:divBdr>
    </w:div>
    <w:div w:id="1278751821">
      <w:bodyDiv w:val="1"/>
      <w:marLeft w:val="0"/>
      <w:marRight w:val="0"/>
      <w:marTop w:val="0"/>
      <w:marBottom w:val="0"/>
      <w:divBdr>
        <w:top w:val="none" w:sz="0" w:space="0" w:color="auto"/>
        <w:left w:val="none" w:sz="0" w:space="0" w:color="auto"/>
        <w:bottom w:val="none" w:sz="0" w:space="0" w:color="auto"/>
        <w:right w:val="none" w:sz="0" w:space="0" w:color="auto"/>
      </w:divBdr>
    </w:div>
    <w:div w:id="1279488440">
      <w:bodyDiv w:val="1"/>
      <w:marLeft w:val="0"/>
      <w:marRight w:val="0"/>
      <w:marTop w:val="0"/>
      <w:marBottom w:val="0"/>
      <w:divBdr>
        <w:top w:val="none" w:sz="0" w:space="0" w:color="auto"/>
        <w:left w:val="none" w:sz="0" w:space="0" w:color="auto"/>
        <w:bottom w:val="none" w:sz="0" w:space="0" w:color="auto"/>
        <w:right w:val="none" w:sz="0" w:space="0" w:color="auto"/>
      </w:divBdr>
    </w:div>
    <w:div w:id="1281646873">
      <w:bodyDiv w:val="1"/>
      <w:marLeft w:val="0"/>
      <w:marRight w:val="0"/>
      <w:marTop w:val="0"/>
      <w:marBottom w:val="0"/>
      <w:divBdr>
        <w:top w:val="none" w:sz="0" w:space="0" w:color="auto"/>
        <w:left w:val="none" w:sz="0" w:space="0" w:color="auto"/>
        <w:bottom w:val="none" w:sz="0" w:space="0" w:color="auto"/>
        <w:right w:val="none" w:sz="0" w:space="0" w:color="auto"/>
      </w:divBdr>
    </w:div>
    <w:div w:id="1292518785">
      <w:bodyDiv w:val="1"/>
      <w:marLeft w:val="0"/>
      <w:marRight w:val="0"/>
      <w:marTop w:val="0"/>
      <w:marBottom w:val="0"/>
      <w:divBdr>
        <w:top w:val="none" w:sz="0" w:space="0" w:color="auto"/>
        <w:left w:val="none" w:sz="0" w:space="0" w:color="auto"/>
        <w:bottom w:val="none" w:sz="0" w:space="0" w:color="auto"/>
        <w:right w:val="none" w:sz="0" w:space="0" w:color="auto"/>
      </w:divBdr>
    </w:div>
    <w:div w:id="1296179302">
      <w:bodyDiv w:val="1"/>
      <w:marLeft w:val="0"/>
      <w:marRight w:val="0"/>
      <w:marTop w:val="0"/>
      <w:marBottom w:val="0"/>
      <w:divBdr>
        <w:top w:val="none" w:sz="0" w:space="0" w:color="auto"/>
        <w:left w:val="none" w:sz="0" w:space="0" w:color="auto"/>
        <w:bottom w:val="none" w:sz="0" w:space="0" w:color="auto"/>
        <w:right w:val="none" w:sz="0" w:space="0" w:color="auto"/>
      </w:divBdr>
    </w:div>
    <w:div w:id="1296718178">
      <w:bodyDiv w:val="1"/>
      <w:marLeft w:val="0"/>
      <w:marRight w:val="0"/>
      <w:marTop w:val="0"/>
      <w:marBottom w:val="0"/>
      <w:divBdr>
        <w:top w:val="none" w:sz="0" w:space="0" w:color="auto"/>
        <w:left w:val="none" w:sz="0" w:space="0" w:color="auto"/>
        <w:bottom w:val="none" w:sz="0" w:space="0" w:color="auto"/>
        <w:right w:val="none" w:sz="0" w:space="0" w:color="auto"/>
      </w:divBdr>
    </w:div>
    <w:div w:id="1301305505">
      <w:bodyDiv w:val="1"/>
      <w:marLeft w:val="0"/>
      <w:marRight w:val="0"/>
      <w:marTop w:val="0"/>
      <w:marBottom w:val="0"/>
      <w:divBdr>
        <w:top w:val="none" w:sz="0" w:space="0" w:color="auto"/>
        <w:left w:val="none" w:sz="0" w:space="0" w:color="auto"/>
        <w:bottom w:val="none" w:sz="0" w:space="0" w:color="auto"/>
        <w:right w:val="none" w:sz="0" w:space="0" w:color="auto"/>
      </w:divBdr>
    </w:div>
    <w:div w:id="1309818049">
      <w:bodyDiv w:val="1"/>
      <w:marLeft w:val="0"/>
      <w:marRight w:val="0"/>
      <w:marTop w:val="0"/>
      <w:marBottom w:val="0"/>
      <w:divBdr>
        <w:top w:val="none" w:sz="0" w:space="0" w:color="auto"/>
        <w:left w:val="none" w:sz="0" w:space="0" w:color="auto"/>
        <w:bottom w:val="none" w:sz="0" w:space="0" w:color="auto"/>
        <w:right w:val="none" w:sz="0" w:space="0" w:color="auto"/>
      </w:divBdr>
    </w:div>
    <w:div w:id="1312560271">
      <w:bodyDiv w:val="1"/>
      <w:marLeft w:val="0"/>
      <w:marRight w:val="0"/>
      <w:marTop w:val="0"/>
      <w:marBottom w:val="0"/>
      <w:divBdr>
        <w:top w:val="none" w:sz="0" w:space="0" w:color="auto"/>
        <w:left w:val="none" w:sz="0" w:space="0" w:color="auto"/>
        <w:bottom w:val="none" w:sz="0" w:space="0" w:color="auto"/>
        <w:right w:val="none" w:sz="0" w:space="0" w:color="auto"/>
      </w:divBdr>
    </w:div>
    <w:div w:id="1339499914">
      <w:bodyDiv w:val="1"/>
      <w:marLeft w:val="0"/>
      <w:marRight w:val="0"/>
      <w:marTop w:val="0"/>
      <w:marBottom w:val="0"/>
      <w:divBdr>
        <w:top w:val="none" w:sz="0" w:space="0" w:color="auto"/>
        <w:left w:val="none" w:sz="0" w:space="0" w:color="auto"/>
        <w:bottom w:val="none" w:sz="0" w:space="0" w:color="auto"/>
        <w:right w:val="none" w:sz="0" w:space="0" w:color="auto"/>
      </w:divBdr>
    </w:div>
    <w:div w:id="1339505066">
      <w:bodyDiv w:val="1"/>
      <w:marLeft w:val="0"/>
      <w:marRight w:val="0"/>
      <w:marTop w:val="0"/>
      <w:marBottom w:val="0"/>
      <w:divBdr>
        <w:top w:val="none" w:sz="0" w:space="0" w:color="auto"/>
        <w:left w:val="none" w:sz="0" w:space="0" w:color="auto"/>
        <w:bottom w:val="none" w:sz="0" w:space="0" w:color="auto"/>
        <w:right w:val="none" w:sz="0" w:space="0" w:color="auto"/>
      </w:divBdr>
    </w:div>
    <w:div w:id="1342127625">
      <w:bodyDiv w:val="1"/>
      <w:marLeft w:val="0"/>
      <w:marRight w:val="0"/>
      <w:marTop w:val="0"/>
      <w:marBottom w:val="0"/>
      <w:divBdr>
        <w:top w:val="none" w:sz="0" w:space="0" w:color="auto"/>
        <w:left w:val="none" w:sz="0" w:space="0" w:color="auto"/>
        <w:bottom w:val="none" w:sz="0" w:space="0" w:color="auto"/>
        <w:right w:val="none" w:sz="0" w:space="0" w:color="auto"/>
      </w:divBdr>
    </w:div>
    <w:div w:id="1342468228">
      <w:bodyDiv w:val="1"/>
      <w:marLeft w:val="0"/>
      <w:marRight w:val="0"/>
      <w:marTop w:val="0"/>
      <w:marBottom w:val="0"/>
      <w:divBdr>
        <w:top w:val="none" w:sz="0" w:space="0" w:color="auto"/>
        <w:left w:val="none" w:sz="0" w:space="0" w:color="auto"/>
        <w:bottom w:val="none" w:sz="0" w:space="0" w:color="auto"/>
        <w:right w:val="none" w:sz="0" w:space="0" w:color="auto"/>
      </w:divBdr>
    </w:div>
    <w:div w:id="1349597730">
      <w:bodyDiv w:val="1"/>
      <w:marLeft w:val="0"/>
      <w:marRight w:val="0"/>
      <w:marTop w:val="0"/>
      <w:marBottom w:val="0"/>
      <w:divBdr>
        <w:top w:val="none" w:sz="0" w:space="0" w:color="auto"/>
        <w:left w:val="none" w:sz="0" w:space="0" w:color="auto"/>
        <w:bottom w:val="none" w:sz="0" w:space="0" w:color="auto"/>
        <w:right w:val="none" w:sz="0" w:space="0" w:color="auto"/>
      </w:divBdr>
    </w:div>
    <w:div w:id="1350720505">
      <w:bodyDiv w:val="1"/>
      <w:marLeft w:val="0"/>
      <w:marRight w:val="0"/>
      <w:marTop w:val="0"/>
      <w:marBottom w:val="0"/>
      <w:divBdr>
        <w:top w:val="none" w:sz="0" w:space="0" w:color="auto"/>
        <w:left w:val="none" w:sz="0" w:space="0" w:color="auto"/>
        <w:bottom w:val="none" w:sz="0" w:space="0" w:color="auto"/>
        <w:right w:val="none" w:sz="0" w:space="0" w:color="auto"/>
      </w:divBdr>
    </w:div>
    <w:div w:id="1351951151">
      <w:bodyDiv w:val="1"/>
      <w:marLeft w:val="0"/>
      <w:marRight w:val="0"/>
      <w:marTop w:val="0"/>
      <w:marBottom w:val="0"/>
      <w:divBdr>
        <w:top w:val="none" w:sz="0" w:space="0" w:color="auto"/>
        <w:left w:val="none" w:sz="0" w:space="0" w:color="auto"/>
        <w:bottom w:val="none" w:sz="0" w:space="0" w:color="auto"/>
        <w:right w:val="none" w:sz="0" w:space="0" w:color="auto"/>
      </w:divBdr>
    </w:div>
    <w:div w:id="1354191702">
      <w:bodyDiv w:val="1"/>
      <w:marLeft w:val="0"/>
      <w:marRight w:val="0"/>
      <w:marTop w:val="0"/>
      <w:marBottom w:val="0"/>
      <w:divBdr>
        <w:top w:val="none" w:sz="0" w:space="0" w:color="auto"/>
        <w:left w:val="none" w:sz="0" w:space="0" w:color="auto"/>
        <w:bottom w:val="none" w:sz="0" w:space="0" w:color="auto"/>
        <w:right w:val="none" w:sz="0" w:space="0" w:color="auto"/>
      </w:divBdr>
    </w:div>
    <w:div w:id="1360349939">
      <w:bodyDiv w:val="1"/>
      <w:marLeft w:val="0"/>
      <w:marRight w:val="0"/>
      <w:marTop w:val="0"/>
      <w:marBottom w:val="0"/>
      <w:divBdr>
        <w:top w:val="none" w:sz="0" w:space="0" w:color="auto"/>
        <w:left w:val="none" w:sz="0" w:space="0" w:color="auto"/>
        <w:bottom w:val="none" w:sz="0" w:space="0" w:color="auto"/>
        <w:right w:val="none" w:sz="0" w:space="0" w:color="auto"/>
      </w:divBdr>
    </w:div>
    <w:div w:id="1363751587">
      <w:bodyDiv w:val="1"/>
      <w:marLeft w:val="0"/>
      <w:marRight w:val="0"/>
      <w:marTop w:val="0"/>
      <w:marBottom w:val="0"/>
      <w:divBdr>
        <w:top w:val="none" w:sz="0" w:space="0" w:color="auto"/>
        <w:left w:val="none" w:sz="0" w:space="0" w:color="auto"/>
        <w:bottom w:val="none" w:sz="0" w:space="0" w:color="auto"/>
        <w:right w:val="none" w:sz="0" w:space="0" w:color="auto"/>
      </w:divBdr>
    </w:div>
    <w:div w:id="1366564155">
      <w:bodyDiv w:val="1"/>
      <w:marLeft w:val="0"/>
      <w:marRight w:val="0"/>
      <w:marTop w:val="0"/>
      <w:marBottom w:val="0"/>
      <w:divBdr>
        <w:top w:val="none" w:sz="0" w:space="0" w:color="auto"/>
        <w:left w:val="none" w:sz="0" w:space="0" w:color="auto"/>
        <w:bottom w:val="none" w:sz="0" w:space="0" w:color="auto"/>
        <w:right w:val="none" w:sz="0" w:space="0" w:color="auto"/>
      </w:divBdr>
    </w:div>
    <w:div w:id="1367827507">
      <w:bodyDiv w:val="1"/>
      <w:marLeft w:val="0"/>
      <w:marRight w:val="0"/>
      <w:marTop w:val="0"/>
      <w:marBottom w:val="0"/>
      <w:divBdr>
        <w:top w:val="none" w:sz="0" w:space="0" w:color="auto"/>
        <w:left w:val="none" w:sz="0" w:space="0" w:color="auto"/>
        <w:bottom w:val="none" w:sz="0" w:space="0" w:color="auto"/>
        <w:right w:val="none" w:sz="0" w:space="0" w:color="auto"/>
      </w:divBdr>
    </w:div>
    <w:div w:id="1368263039">
      <w:bodyDiv w:val="1"/>
      <w:marLeft w:val="0"/>
      <w:marRight w:val="0"/>
      <w:marTop w:val="0"/>
      <w:marBottom w:val="0"/>
      <w:divBdr>
        <w:top w:val="none" w:sz="0" w:space="0" w:color="auto"/>
        <w:left w:val="none" w:sz="0" w:space="0" w:color="auto"/>
        <w:bottom w:val="none" w:sz="0" w:space="0" w:color="auto"/>
        <w:right w:val="none" w:sz="0" w:space="0" w:color="auto"/>
      </w:divBdr>
    </w:div>
    <w:div w:id="1368606031">
      <w:bodyDiv w:val="1"/>
      <w:marLeft w:val="0"/>
      <w:marRight w:val="0"/>
      <w:marTop w:val="0"/>
      <w:marBottom w:val="0"/>
      <w:divBdr>
        <w:top w:val="none" w:sz="0" w:space="0" w:color="auto"/>
        <w:left w:val="none" w:sz="0" w:space="0" w:color="auto"/>
        <w:bottom w:val="none" w:sz="0" w:space="0" w:color="auto"/>
        <w:right w:val="none" w:sz="0" w:space="0" w:color="auto"/>
      </w:divBdr>
    </w:div>
    <w:div w:id="1374963520">
      <w:bodyDiv w:val="1"/>
      <w:marLeft w:val="0"/>
      <w:marRight w:val="0"/>
      <w:marTop w:val="0"/>
      <w:marBottom w:val="0"/>
      <w:divBdr>
        <w:top w:val="none" w:sz="0" w:space="0" w:color="auto"/>
        <w:left w:val="none" w:sz="0" w:space="0" w:color="auto"/>
        <w:bottom w:val="none" w:sz="0" w:space="0" w:color="auto"/>
        <w:right w:val="none" w:sz="0" w:space="0" w:color="auto"/>
      </w:divBdr>
    </w:div>
    <w:div w:id="1393693577">
      <w:bodyDiv w:val="1"/>
      <w:marLeft w:val="0"/>
      <w:marRight w:val="0"/>
      <w:marTop w:val="0"/>
      <w:marBottom w:val="0"/>
      <w:divBdr>
        <w:top w:val="none" w:sz="0" w:space="0" w:color="auto"/>
        <w:left w:val="none" w:sz="0" w:space="0" w:color="auto"/>
        <w:bottom w:val="none" w:sz="0" w:space="0" w:color="auto"/>
        <w:right w:val="none" w:sz="0" w:space="0" w:color="auto"/>
      </w:divBdr>
    </w:div>
    <w:div w:id="1394617218">
      <w:bodyDiv w:val="1"/>
      <w:marLeft w:val="0"/>
      <w:marRight w:val="0"/>
      <w:marTop w:val="0"/>
      <w:marBottom w:val="0"/>
      <w:divBdr>
        <w:top w:val="none" w:sz="0" w:space="0" w:color="auto"/>
        <w:left w:val="none" w:sz="0" w:space="0" w:color="auto"/>
        <w:bottom w:val="none" w:sz="0" w:space="0" w:color="auto"/>
        <w:right w:val="none" w:sz="0" w:space="0" w:color="auto"/>
      </w:divBdr>
    </w:div>
    <w:div w:id="1397633149">
      <w:bodyDiv w:val="1"/>
      <w:marLeft w:val="0"/>
      <w:marRight w:val="0"/>
      <w:marTop w:val="0"/>
      <w:marBottom w:val="0"/>
      <w:divBdr>
        <w:top w:val="none" w:sz="0" w:space="0" w:color="auto"/>
        <w:left w:val="none" w:sz="0" w:space="0" w:color="auto"/>
        <w:bottom w:val="none" w:sz="0" w:space="0" w:color="auto"/>
        <w:right w:val="none" w:sz="0" w:space="0" w:color="auto"/>
      </w:divBdr>
    </w:div>
    <w:div w:id="1399092910">
      <w:bodyDiv w:val="1"/>
      <w:marLeft w:val="0"/>
      <w:marRight w:val="0"/>
      <w:marTop w:val="0"/>
      <w:marBottom w:val="0"/>
      <w:divBdr>
        <w:top w:val="none" w:sz="0" w:space="0" w:color="auto"/>
        <w:left w:val="none" w:sz="0" w:space="0" w:color="auto"/>
        <w:bottom w:val="none" w:sz="0" w:space="0" w:color="auto"/>
        <w:right w:val="none" w:sz="0" w:space="0" w:color="auto"/>
      </w:divBdr>
    </w:div>
    <w:div w:id="1401630922">
      <w:bodyDiv w:val="1"/>
      <w:marLeft w:val="0"/>
      <w:marRight w:val="0"/>
      <w:marTop w:val="0"/>
      <w:marBottom w:val="0"/>
      <w:divBdr>
        <w:top w:val="none" w:sz="0" w:space="0" w:color="auto"/>
        <w:left w:val="none" w:sz="0" w:space="0" w:color="auto"/>
        <w:bottom w:val="none" w:sz="0" w:space="0" w:color="auto"/>
        <w:right w:val="none" w:sz="0" w:space="0" w:color="auto"/>
      </w:divBdr>
    </w:div>
    <w:div w:id="1402174880">
      <w:bodyDiv w:val="1"/>
      <w:marLeft w:val="0"/>
      <w:marRight w:val="0"/>
      <w:marTop w:val="0"/>
      <w:marBottom w:val="0"/>
      <w:divBdr>
        <w:top w:val="none" w:sz="0" w:space="0" w:color="auto"/>
        <w:left w:val="none" w:sz="0" w:space="0" w:color="auto"/>
        <w:bottom w:val="none" w:sz="0" w:space="0" w:color="auto"/>
        <w:right w:val="none" w:sz="0" w:space="0" w:color="auto"/>
      </w:divBdr>
    </w:div>
    <w:div w:id="1402828575">
      <w:bodyDiv w:val="1"/>
      <w:marLeft w:val="0"/>
      <w:marRight w:val="0"/>
      <w:marTop w:val="0"/>
      <w:marBottom w:val="0"/>
      <w:divBdr>
        <w:top w:val="none" w:sz="0" w:space="0" w:color="auto"/>
        <w:left w:val="none" w:sz="0" w:space="0" w:color="auto"/>
        <w:bottom w:val="none" w:sz="0" w:space="0" w:color="auto"/>
        <w:right w:val="none" w:sz="0" w:space="0" w:color="auto"/>
      </w:divBdr>
    </w:div>
    <w:div w:id="1403142297">
      <w:bodyDiv w:val="1"/>
      <w:marLeft w:val="0"/>
      <w:marRight w:val="0"/>
      <w:marTop w:val="0"/>
      <w:marBottom w:val="0"/>
      <w:divBdr>
        <w:top w:val="none" w:sz="0" w:space="0" w:color="auto"/>
        <w:left w:val="none" w:sz="0" w:space="0" w:color="auto"/>
        <w:bottom w:val="none" w:sz="0" w:space="0" w:color="auto"/>
        <w:right w:val="none" w:sz="0" w:space="0" w:color="auto"/>
      </w:divBdr>
    </w:div>
    <w:div w:id="1404571818">
      <w:bodyDiv w:val="1"/>
      <w:marLeft w:val="0"/>
      <w:marRight w:val="0"/>
      <w:marTop w:val="0"/>
      <w:marBottom w:val="0"/>
      <w:divBdr>
        <w:top w:val="none" w:sz="0" w:space="0" w:color="auto"/>
        <w:left w:val="none" w:sz="0" w:space="0" w:color="auto"/>
        <w:bottom w:val="none" w:sz="0" w:space="0" w:color="auto"/>
        <w:right w:val="none" w:sz="0" w:space="0" w:color="auto"/>
      </w:divBdr>
    </w:div>
    <w:div w:id="1411542016">
      <w:bodyDiv w:val="1"/>
      <w:marLeft w:val="0"/>
      <w:marRight w:val="0"/>
      <w:marTop w:val="0"/>
      <w:marBottom w:val="0"/>
      <w:divBdr>
        <w:top w:val="none" w:sz="0" w:space="0" w:color="auto"/>
        <w:left w:val="none" w:sz="0" w:space="0" w:color="auto"/>
        <w:bottom w:val="none" w:sz="0" w:space="0" w:color="auto"/>
        <w:right w:val="none" w:sz="0" w:space="0" w:color="auto"/>
      </w:divBdr>
    </w:div>
    <w:div w:id="1424912399">
      <w:bodyDiv w:val="1"/>
      <w:marLeft w:val="0"/>
      <w:marRight w:val="0"/>
      <w:marTop w:val="0"/>
      <w:marBottom w:val="0"/>
      <w:divBdr>
        <w:top w:val="none" w:sz="0" w:space="0" w:color="auto"/>
        <w:left w:val="none" w:sz="0" w:space="0" w:color="auto"/>
        <w:bottom w:val="none" w:sz="0" w:space="0" w:color="auto"/>
        <w:right w:val="none" w:sz="0" w:space="0" w:color="auto"/>
      </w:divBdr>
    </w:div>
    <w:div w:id="1425956367">
      <w:bodyDiv w:val="1"/>
      <w:marLeft w:val="0"/>
      <w:marRight w:val="0"/>
      <w:marTop w:val="0"/>
      <w:marBottom w:val="0"/>
      <w:divBdr>
        <w:top w:val="none" w:sz="0" w:space="0" w:color="auto"/>
        <w:left w:val="none" w:sz="0" w:space="0" w:color="auto"/>
        <w:bottom w:val="none" w:sz="0" w:space="0" w:color="auto"/>
        <w:right w:val="none" w:sz="0" w:space="0" w:color="auto"/>
      </w:divBdr>
    </w:div>
    <w:div w:id="1432776815">
      <w:bodyDiv w:val="1"/>
      <w:marLeft w:val="0"/>
      <w:marRight w:val="0"/>
      <w:marTop w:val="0"/>
      <w:marBottom w:val="0"/>
      <w:divBdr>
        <w:top w:val="none" w:sz="0" w:space="0" w:color="auto"/>
        <w:left w:val="none" w:sz="0" w:space="0" w:color="auto"/>
        <w:bottom w:val="none" w:sz="0" w:space="0" w:color="auto"/>
        <w:right w:val="none" w:sz="0" w:space="0" w:color="auto"/>
      </w:divBdr>
    </w:div>
    <w:div w:id="1436249503">
      <w:bodyDiv w:val="1"/>
      <w:marLeft w:val="0"/>
      <w:marRight w:val="0"/>
      <w:marTop w:val="0"/>
      <w:marBottom w:val="0"/>
      <w:divBdr>
        <w:top w:val="none" w:sz="0" w:space="0" w:color="auto"/>
        <w:left w:val="none" w:sz="0" w:space="0" w:color="auto"/>
        <w:bottom w:val="none" w:sz="0" w:space="0" w:color="auto"/>
        <w:right w:val="none" w:sz="0" w:space="0" w:color="auto"/>
      </w:divBdr>
    </w:div>
    <w:div w:id="1441485037">
      <w:bodyDiv w:val="1"/>
      <w:marLeft w:val="0"/>
      <w:marRight w:val="0"/>
      <w:marTop w:val="0"/>
      <w:marBottom w:val="0"/>
      <w:divBdr>
        <w:top w:val="none" w:sz="0" w:space="0" w:color="auto"/>
        <w:left w:val="none" w:sz="0" w:space="0" w:color="auto"/>
        <w:bottom w:val="none" w:sz="0" w:space="0" w:color="auto"/>
        <w:right w:val="none" w:sz="0" w:space="0" w:color="auto"/>
      </w:divBdr>
    </w:div>
    <w:div w:id="1448156475">
      <w:bodyDiv w:val="1"/>
      <w:marLeft w:val="0"/>
      <w:marRight w:val="0"/>
      <w:marTop w:val="0"/>
      <w:marBottom w:val="0"/>
      <w:divBdr>
        <w:top w:val="none" w:sz="0" w:space="0" w:color="auto"/>
        <w:left w:val="none" w:sz="0" w:space="0" w:color="auto"/>
        <w:bottom w:val="none" w:sz="0" w:space="0" w:color="auto"/>
        <w:right w:val="none" w:sz="0" w:space="0" w:color="auto"/>
      </w:divBdr>
    </w:div>
    <w:div w:id="1450854796">
      <w:bodyDiv w:val="1"/>
      <w:marLeft w:val="0"/>
      <w:marRight w:val="0"/>
      <w:marTop w:val="0"/>
      <w:marBottom w:val="0"/>
      <w:divBdr>
        <w:top w:val="none" w:sz="0" w:space="0" w:color="auto"/>
        <w:left w:val="none" w:sz="0" w:space="0" w:color="auto"/>
        <w:bottom w:val="none" w:sz="0" w:space="0" w:color="auto"/>
        <w:right w:val="none" w:sz="0" w:space="0" w:color="auto"/>
      </w:divBdr>
    </w:div>
    <w:div w:id="1459563226">
      <w:bodyDiv w:val="1"/>
      <w:marLeft w:val="0"/>
      <w:marRight w:val="0"/>
      <w:marTop w:val="0"/>
      <w:marBottom w:val="0"/>
      <w:divBdr>
        <w:top w:val="none" w:sz="0" w:space="0" w:color="auto"/>
        <w:left w:val="none" w:sz="0" w:space="0" w:color="auto"/>
        <w:bottom w:val="none" w:sz="0" w:space="0" w:color="auto"/>
        <w:right w:val="none" w:sz="0" w:space="0" w:color="auto"/>
      </w:divBdr>
    </w:div>
    <w:div w:id="1464881149">
      <w:bodyDiv w:val="1"/>
      <w:marLeft w:val="0"/>
      <w:marRight w:val="0"/>
      <w:marTop w:val="0"/>
      <w:marBottom w:val="0"/>
      <w:divBdr>
        <w:top w:val="none" w:sz="0" w:space="0" w:color="auto"/>
        <w:left w:val="none" w:sz="0" w:space="0" w:color="auto"/>
        <w:bottom w:val="none" w:sz="0" w:space="0" w:color="auto"/>
        <w:right w:val="none" w:sz="0" w:space="0" w:color="auto"/>
      </w:divBdr>
    </w:div>
    <w:div w:id="1465539007">
      <w:bodyDiv w:val="1"/>
      <w:marLeft w:val="0"/>
      <w:marRight w:val="0"/>
      <w:marTop w:val="0"/>
      <w:marBottom w:val="0"/>
      <w:divBdr>
        <w:top w:val="none" w:sz="0" w:space="0" w:color="auto"/>
        <w:left w:val="none" w:sz="0" w:space="0" w:color="auto"/>
        <w:bottom w:val="none" w:sz="0" w:space="0" w:color="auto"/>
        <w:right w:val="none" w:sz="0" w:space="0" w:color="auto"/>
      </w:divBdr>
    </w:div>
    <w:div w:id="1468741256">
      <w:bodyDiv w:val="1"/>
      <w:marLeft w:val="0"/>
      <w:marRight w:val="0"/>
      <w:marTop w:val="0"/>
      <w:marBottom w:val="0"/>
      <w:divBdr>
        <w:top w:val="none" w:sz="0" w:space="0" w:color="auto"/>
        <w:left w:val="none" w:sz="0" w:space="0" w:color="auto"/>
        <w:bottom w:val="none" w:sz="0" w:space="0" w:color="auto"/>
        <w:right w:val="none" w:sz="0" w:space="0" w:color="auto"/>
      </w:divBdr>
    </w:div>
    <w:div w:id="1471821842">
      <w:bodyDiv w:val="1"/>
      <w:marLeft w:val="0"/>
      <w:marRight w:val="0"/>
      <w:marTop w:val="0"/>
      <w:marBottom w:val="0"/>
      <w:divBdr>
        <w:top w:val="none" w:sz="0" w:space="0" w:color="auto"/>
        <w:left w:val="none" w:sz="0" w:space="0" w:color="auto"/>
        <w:bottom w:val="none" w:sz="0" w:space="0" w:color="auto"/>
        <w:right w:val="none" w:sz="0" w:space="0" w:color="auto"/>
      </w:divBdr>
    </w:div>
    <w:div w:id="1475828754">
      <w:bodyDiv w:val="1"/>
      <w:marLeft w:val="0"/>
      <w:marRight w:val="0"/>
      <w:marTop w:val="0"/>
      <w:marBottom w:val="0"/>
      <w:divBdr>
        <w:top w:val="none" w:sz="0" w:space="0" w:color="auto"/>
        <w:left w:val="none" w:sz="0" w:space="0" w:color="auto"/>
        <w:bottom w:val="none" w:sz="0" w:space="0" w:color="auto"/>
        <w:right w:val="none" w:sz="0" w:space="0" w:color="auto"/>
      </w:divBdr>
    </w:div>
    <w:div w:id="1497382625">
      <w:bodyDiv w:val="1"/>
      <w:marLeft w:val="0"/>
      <w:marRight w:val="0"/>
      <w:marTop w:val="0"/>
      <w:marBottom w:val="0"/>
      <w:divBdr>
        <w:top w:val="none" w:sz="0" w:space="0" w:color="auto"/>
        <w:left w:val="none" w:sz="0" w:space="0" w:color="auto"/>
        <w:bottom w:val="none" w:sz="0" w:space="0" w:color="auto"/>
        <w:right w:val="none" w:sz="0" w:space="0" w:color="auto"/>
      </w:divBdr>
    </w:div>
    <w:div w:id="1509520295">
      <w:bodyDiv w:val="1"/>
      <w:marLeft w:val="0"/>
      <w:marRight w:val="0"/>
      <w:marTop w:val="0"/>
      <w:marBottom w:val="0"/>
      <w:divBdr>
        <w:top w:val="none" w:sz="0" w:space="0" w:color="auto"/>
        <w:left w:val="none" w:sz="0" w:space="0" w:color="auto"/>
        <w:bottom w:val="none" w:sz="0" w:space="0" w:color="auto"/>
        <w:right w:val="none" w:sz="0" w:space="0" w:color="auto"/>
      </w:divBdr>
    </w:div>
    <w:div w:id="1509559455">
      <w:bodyDiv w:val="1"/>
      <w:marLeft w:val="0"/>
      <w:marRight w:val="0"/>
      <w:marTop w:val="0"/>
      <w:marBottom w:val="0"/>
      <w:divBdr>
        <w:top w:val="none" w:sz="0" w:space="0" w:color="auto"/>
        <w:left w:val="none" w:sz="0" w:space="0" w:color="auto"/>
        <w:bottom w:val="none" w:sz="0" w:space="0" w:color="auto"/>
        <w:right w:val="none" w:sz="0" w:space="0" w:color="auto"/>
      </w:divBdr>
    </w:div>
    <w:div w:id="1518883787">
      <w:bodyDiv w:val="1"/>
      <w:marLeft w:val="0"/>
      <w:marRight w:val="0"/>
      <w:marTop w:val="0"/>
      <w:marBottom w:val="0"/>
      <w:divBdr>
        <w:top w:val="none" w:sz="0" w:space="0" w:color="auto"/>
        <w:left w:val="none" w:sz="0" w:space="0" w:color="auto"/>
        <w:bottom w:val="none" w:sz="0" w:space="0" w:color="auto"/>
        <w:right w:val="none" w:sz="0" w:space="0" w:color="auto"/>
      </w:divBdr>
    </w:div>
    <w:div w:id="1521702298">
      <w:bodyDiv w:val="1"/>
      <w:marLeft w:val="0"/>
      <w:marRight w:val="0"/>
      <w:marTop w:val="0"/>
      <w:marBottom w:val="0"/>
      <w:divBdr>
        <w:top w:val="none" w:sz="0" w:space="0" w:color="auto"/>
        <w:left w:val="none" w:sz="0" w:space="0" w:color="auto"/>
        <w:bottom w:val="none" w:sz="0" w:space="0" w:color="auto"/>
        <w:right w:val="none" w:sz="0" w:space="0" w:color="auto"/>
      </w:divBdr>
    </w:div>
    <w:div w:id="1523782306">
      <w:bodyDiv w:val="1"/>
      <w:marLeft w:val="0"/>
      <w:marRight w:val="0"/>
      <w:marTop w:val="0"/>
      <w:marBottom w:val="0"/>
      <w:divBdr>
        <w:top w:val="none" w:sz="0" w:space="0" w:color="auto"/>
        <w:left w:val="none" w:sz="0" w:space="0" w:color="auto"/>
        <w:bottom w:val="none" w:sz="0" w:space="0" w:color="auto"/>
        <w:right w:val="none" w:sz="0" w:space="0" w:color="auto"/>
      </w:divBdr>
    </w:div>
    <w:div w:id="1529295635">
      <w:bodyDiv w:val="1"/>
      <w:marLeft w:val="0"/>
      <w:marRight w:val="0"/>
      <w:marTop w:val="0"/>
      <w:marBottom w:val="0"/>
      <w:divBdr>
        <w:top w:val="none" w:sz="0" w:space="0" w:color="auto"/>
        <w:left w:val="none" w:sz="0" w:space="0" w:color="auto"/>
        <w:bottom w:val="none" w:sz="0" w:space="0" w:color="auto"/>
        <w:right w:val="none" w:sz="0" w:space="0" w:color="auto"/>
      </w:divBdr>
    </w:div>
    <w:div w:id="1539050506">
      <w:bodyDiv w:val="1"/>
      <w:marLeft w:val="0"/>
      <w:marRight w:val="0"/>
      <w:marTop w:val="0"/>
      <w:marBottom w:val="0"/>
      <w:divBdr>
        <w:top w:val="none" w:sz="0" w:space="0" w:color="auto"/>
        <w:left w:val="none" w:sz="0" w:space="0" w:color="auto"/>
        <w:bottom w:val="none" w:sz="0" w:space="0" w:color="auto"/>
        <w:right w:val="none" w:sz="0" w:space="0" w:color="auto"/>
      </w:divBdr>
    </w:div>
    <w:div w:id="1543899563">
      <w:bodyDiv w:val="1"/>
      <w:marLeft w:val="0"/>
      <w:marRight w:val="0"/>
      <w:marTop w:val="0"/>
      <w:marBottom w:val="0"/>
      <w:divBdr>
        <w:top w:val="none" w:sz="0" w:space="0" w:color="auto"/>
        <w:left w:val="none" w:sz="0" w:space="0" w:color="auto"/>
        <w:bottom w:val="none" w:sz="0" w:space="0" w:color="auto"/>
        <w:right w:val="none" w:sz="0" w:space="0" w:color="auto"/>
      </w:divBdr>
    </w:div>
    <w:div w:id="1556044567">
      <w:bodyDiv w:val="1"/>
      <w:marLeft w:val="0"/>
      <w:marRight w:val="0"/>
      <w:marTop w:val="0"/>
      <w:marBottom w:val="0"/>
      <w:divBdr>
        <w:top w:val="none" w:sz="0" w:space="0" w:color="auto"/>
        <w:left w:val="none" w:sz="0" w:space="0" w:color="auto"/>
        <w:bottom w:val="none" w:sz="0" w:space="0" w:color="auto"/>
        <w:right w:val="none" w:sz="0" w:space="0" w:color="auto"/>
      </w:divBdr>
    </w:div>
    <w:div w:id="1556768861">
      <w:bodyDiv w:val="1"/>
      <w:marLeft w:val="0"/>
      <w:marRight w:val="0"/>
      <w:marTop w:val="0"/>
      <w:marBottom w:val="0"/>
      <w:divBdr>
        <w:top w:val="none" w:sz="0" w:space="0" w:color="auto"/>
        <w:left w:val="none" w:sz="0" w:space="0" w:color="auto"/>
        <w:bottom w:val="none" w:sz="0" w:space="0" w:color="auto"/>
        <w:right w:val="none" w:sz="0" w:space="0" w:color="auto"/>
      </w:divBdr>
    </w:div>
    <w:div w:id="1558322798">
      <w:bodyDiv w:val="1"/>
      <w:marLeft w:val="0"/>
      <w:marRight w:val="0"/>
      <w:marTop w:val="0"/>
      <w:marBottom w:val="0"/>
      <w:divBdr>
        <w:top w:val="none" w:sz="0" w:space="0" w:color="auto"/>
        <w:left w:val="none" w:sz="0" w:space="0" w:color="auto"/>
        <w:bottom w:val="none" w:sz="0" w:space="0" w:color="auto"/>
        <w:right w:val="none" w:sz="0" w:space="0" w:color="auto"/>
      </w:divBdr>
    </w:div>
    <w:div w:id="1569000147">
      <w:bodyDiv w:val="1"/>
      <w:marLeft w:val="0"/>
      <w:marRight w:val="0"/>
      <w:marTop w:val="0"/>
      <w:marBottom w:val="0"/>
      <w:divBdr>
        <w:top w:val="none" w:sz="0" w:space="0" w:color="auto"/>
        <w:left w:val="none" w:sz="0" w:space="0" w:color="auto"/>
        <w:bottom w:val="none" w:sz="0" w:space="0" w:color="auto"/>
        <w:right w:val="none" w:sz="0" w:space="0" w:color="auto"/>
      </w:divBdr>
    </w:div>
    <w:div w:id="1574269444">
      <w:bodyDiv w:val="1"/>
      <w:marLeft w:val="0"/>
      <w:marRight w:val="0"/>
      <w:marTop w:val="0"/>
      <w:marBottom w:val="0"/>
      <w:divBdr>
        <w:top w:val="none" w:sz="0" w:space="0" w:color="auto"/>
        <w:left w:val="none" w:sz="0" w:space="0" w:color="auto"/>
        <w:bottom w:val="none" w:sz="0" w:space="0" w:color="auto"/>
        <w:right w:val="none" w:sz="0" w:space="0" w:color="auto"/>
      </w:divBdr>
    </w:div>
    <w:div w:id="1594512372">
      <w:bodyDiv w:val="1"/>
      <w:marLeft w:val="0"/>
      <w:marRight w:val="0"/>
      <w:marTop w:val="0"/>
      <w:marBottom w:val="0"/>
      <w:divBdr>
        <w:top w:val="none" w:sz="0" w:space="0" w:color="auto"/>
        <w:left w:val="none" w:sz="0" w:space="0" w:color="auto"/>
        <w:bottom w:val="none" w:sz="0" w:space="0" w:color="auto"/>
        <w:right w:val="none" w:sz="0" w:space="0" w:color="auto"/>
      </w:divBdr>
    </w:div>
    <w:div w:id="1598102897">
      <w:bodyDiv w:val="1"/>
      <w:marLeft w:val="0"/>
      <w:marRight w:val="0"/>
      <w:marTop w:val="0"/>
      <w:marBottom w:val="0"/>
      <w:divBdr>
        <w:top w:val="none" w:sz="0" w:space="0" w:color="auto"/>
        <w:left w:val="none" w:sz="0" w:space="0" w:color="auto"/>
        <w:bottom w:val="none" w:sz="0" w:space="0" w:color="auto"/>
        <w:right w:val="none" w:sz="0" w:space="0" w:color="auto"/>
      </w:divBdr>
    </w:div>
    <w:div w:id="1601916581">
      <w:bodyDiv w:val="1"/>
      <w:marLeft w:val="0"/>
      <w:marRight w:val="0"/>
      <w:marTop w:val="0"/>
      <w:marBottom w:val="0"/>
      <w:divBdr>
        <w:top w:val="none" w:sz="0" w:space="0" w:color="auto"/>
        <w:left w:val="none" w:sz="0" w:space="0" w:color="auto"/>
        <w:bottom w:val="none" w:sz="0" w:space="0" w:color="auto"/>
        <w:right w:val="none" w:sz="0" w:space="0" w:color="auto"/>
      </w:divBdr>
    </w:div>
    <w:div w:id="1605306504">
      <w:bodyDiv w:val="1"/>
      <w:marLeft w:val="0"/>
      <w:marRight w:val="0"/>
      <w:marTop w:val="0"/>
      <w:marBottom w:val="0"/>
      <w:divBdr>
        <w:top w:val="none" w:sz="0" w:space="0" w:color="auto"/>
        <w:left w:val="none" w:sz="0" w:space="0" w:color="auto"/>
        <w:bottom w:val="none" w:sz="0" w:space="0" w:color="auto"/>
        <w:right w:val="none" w:sz="0" w:space="0" w:color="auto"/>
      </w:divBdr>
    </w:div>
    <w:div w:id="1606570580">
      <w:bodyDiv w:val="1"/>
      <w:marLeft w:val="0"/>
      <w:marRight w:val="0"/>
      <w:marTop w:val="0"/>
      <w:marBottom w:val="0"/>
      <w:divBdr>
        <w:top w:val="none" w:sz="0" w:space="0" w:color="auto"/>
        <w:left w:val="none" w:sz="0" w:space="0" w:color="auto"/>
        <w:bottom w:val="none" w:sz="0" w:space="0" w:color="auto"/>
        <w:right w:val="none" w:sz="0" w:space="0" w:color="auto"/>
      </w:divBdr>
    </w:div>
    <w:div w:id="1610890728">
      <w:bodyDiv w:val="1"/>
      <w:marLeft w:val="0"/>
      <w:marRight w:val="0"/>
      <w:marTop w:val="0"/>
      <w:marBottom w:val="0"/>
      <w:divBdr>
        <w:top w:val="none" w:sz="0" w:space="0" w:color="auto"/>
        <w:left w:val="none" w:sz="0" w:space="0" w:color="auto"/>
        <w:bottom w:val="none" w:sz="0" w:space="0" w:color="auto"/>
        <w:right w:val="none" w:sz="0" w:space="0" w:color="auto"/>
      </w:divBdr>
    </w:div>
    <w:div w:id="1623073608">
      <w:bodyDiv w:val="1"/>
      <w:marLeft w:val="0"/>
      <w:marRight w:val="0"/>
      <w:marTop w:val="0"/>
      <w:marBottom w:val="0"/>
      <w:divBdr>
        <w:top w:val="none" w:sz="0" w:space="0" w:color="auto"/>
        <w:left w:val="none" w:sz="0" w:space="0" w:color="auto"/>
        <w:bottom w:val="none" w:sz="0" w:space="0" w:color="auto"/>
        <w:right w:val="none" w:sz="0" w:space="0" w:color="auto"/>
      </w:divBdr>
    </w:div>
    <w:div w:id="1624458869">
      <w:bodyDiv w:val="1"/>
      <w:marLeft w:val="0"/>
      <w:marRight w:val="0"/>
      <w:marTop w:val="0"/>
      <w:marBottom w:val="0"/>
      <w:divBdr>
        <w:top w:val="none" w:sz="0" w:space="0" w:color="auto"/>
        <w:left w:val="none" w:sz="0" w:space="0" w:color="auto"/>
        <w:bottom w:val="none" w:sz="0" w:space="0" w:color="auto"/>
        <w:right w:val="none" w:sz="0" w:space="0" w:color="auto"/>
      </w:divBdr>
    </w:div>
    <w:div w:id="1632713192">
      <w:bodyDiv w:val="1"/>
      <w:marLeft w:val="0"/>
      <w:marRight w:val="0"/>
      <w:marTop w:val="0"/>
      <w:marBottom w:val="0"/>
      <w:divBdr>
        <w:top w:val="none" w:sz="0" w:space="0" w:color="auto"/>
        <w:left w:val="none" w:sz="0" w:space="0" w:color="auto"/>
        <w:bottom w:val="none" w:sz="0" w:space="0" w:color="auto"/>
        <w:right w:val="none" w:sz="0" w:space="0" w:color="auto"/>
      </w:divBdr>
    </w:div>
    <w:div w:id="1635132519">
      <w:bodyDiv w:val="1"/>
      <w:marLeft w:val="0"/>
      <w:marRight w:val="0"/>
      <w:marTop w:val="0"/>
      <w:marBottom w:val="0"/>
      <w:divBdr>
        <w:top w:val="none" w:sz="0" w:space="0" w:color="auto"/>
        <w:left w:val="none" w:sz="0" w:space="0" w:color="auto"/>
        <w:bottom w:val="none" w:sz="0" w:space="0" w:color="auto"/>
        <w:right w:val="none" w:sz="0" w:space="0" w:color="auto"/>
      </w:divBdr>
    </w:div>
    <w:div w:id="1649018433">
      <w:bodyDiv w:val="1"/>
      <w:marLeft w:val="0"/>
      <w:marRight w:val="0"/>
      <w:marTop w:val="0"/>
      <w:marBottom w:val="0"/>
      <w:divBdr>
        <w:top w:val="none" w:sz="0" w:space="0" w:color="auto"/>
        <w:left w:val="none" w:sz="0" w:space="0" w:color="auto"/>
        <w:bottom w:val="none" w:sz="0" w:space="0" w:color="auto"/>
        <w:right w:val="none" w:sz="0" w:space="0" w:color="auto"/>
      </w:divBdr>
    </w:div>
    <w:div w:id="1654530975">
      <w:bodyDiv w:val="1"/>
      <w:marLeft w:val="0"/>
      <w:marRight w:val="0"/>
      <w:marTop w:val="0"/>
      <w:marBottom w:val="0"/>
      <w:divBdr>
        <w:top w:val="none" w:sz="0" w:space="0" w:color="auto"/>
        <w:left w:val="none" w:sz="0" w:space="0" w:color="auto"/>
        <w:bottom w:val="none" w:sz="0" w:space="0" w:color="auto"/>
        <w:right w:val="none" w:sz="0" w:space="0" w:color="auto"/>
      </w:divBdr>
    </w:div>
    <w:div w:id="1656303790">
      <w:bodyDiv w:val="1"/>
      <w:marLeft w:val="0"/>
      <w:marRight w:val="0"/>
      <w:marTop w:val="0"/>
      <w:marBottom w:val="0"/>
      <w:divBdr>
        <w:top w:val="none" w:sz="0" w:space="0" w:color="auto"/>
        <w:left w:val="none" w:sz="0" w:space="0" w:color="auto"/>
        <w:bottom w:val="none" w:sz="0" w:space="0" w:color="auto"/>
        <w:right w:val="none" w:sz="0" w:space="0" w:color="auto"/>
      </w:divBdr>
    </w:div>
    <w:div w:id="1656647503">
      <w:bodyDiv w:val="1"/>
      <w:marLeft w:val="0"/>
      <w:marRight w:val="0"/>
      <w:marTop w:val="0"/>
      <w:marBottom w:val="0"/>
      <w:divBdr>
        <w:top w:val="none" w:sz="0" w:space="0" w:color="auto"/>
        <w:left w:val="none" w:sz="0" w:space="0" w:color="auto"/>
        <w:bottom w:val="none" w:sz="0" w:space="0" w:color="auto"/>
        <w:right w:val="none" w:sz="0" w:space="0" w:color="auto"/>
      </w:divBdr>
    </w:div>
    <w:div w:id="1657220772">
      <w:bodyDiv w:val="1"/>
      <w:marLeft w:val="0"/>
      <w:marRight w:val="0"/>
      <w:marTop w:val="0"/>
      <w:marBottom w:val="0"/>
      <w:divBdr>
        <w:top w:val="none" w:sz="0" w:space="0" w:color="auto"/>
        <w:left w:val="none" w:sz="0" w:space="0" w:color="auto"/>
        <w:bottom w:val="none" w:sz="0" w:space="0" w:color="auto"/>
        <w:right w:val="none" w:sz="0" w:space="0" w:color="auto"/>
      </w:divBdr>
    </w:div>
    <w:div w:id="1665545775">
      <w:bodyDiv w:val="1"/>
      <w:marLeft w:val="0"/>
      <w:marRight w:val="0"/>
      <w:marTop w:val="0"/>
      <w:marBottom w:val="0"/>
      <w:divBdr>
        <w:top w:val="none" w:sz="0" w:space="0" w:color="auto"/>
        <w:left w:val="none" w:sz="0" w:space="0" w:color="auto"/>
        <w:bottom w:val="none" w:sz="0" w:space="0" w:color="auto"/>
        <w:right w:val="none" w:sz="0" w:space="0" w:color="auto"/>
      </w:divBdr>
    </w:div>
    <w:div w:id="1665892237">
      <w:bodyDiv w:val="1"/>
      <w:marLeft w:val="0"/>
      <w:marRight w:val="0"/>
      <w:marTop w:val="0"/>
      <w:marBottom w:val="0"/>
      <w:divBdr>
        <w:top w:val="none" w:sz="0" w:space="0" w:color="auto"/>
        <w:left w:val="none" w:sz="0" w:space="0" w:color="auto"/>
        <w:bottom w:val="none" w:sz="0" w:space="0" w:color="auto"/>
        <w:right w:val="none" w:sz="0" w:space="0" w:color="auto"/>
      </w:divBdr>
    </w:div>
    <w:div w:id="1671329902">
      <w:bodyDiv w:val="1"/>
      <w:marLeft w:val="0"/>
      <w:marRight w:val="0"/>
      <w:marTop w:val="0"/>
      <w:marBottom w:val="0"/>
      <w:divBdr>
        <w:top w:val="none" w:sz="0" w:space="0" w:color="auto"/>
        <w:left w:val="none" w:sz="0" w:space="0" w:color="auto"/>
        <w:bottom w:val="none" w:sz="0" w:space="0" w:color="auto"/>
        <w:right w:val="none" w:sz="0" w:space="0" w:color="auto"/>
      </w:divBdr>
    </w:div>
    <w:div w:id="1678339730">
      <w:bodyDiv w:val="1"/>
      <w:marLeft w:val="0"/>
      <w:marRight w:val="0"/>
      <w:marTop w:val="0"/>
      <w:marBottom w:val="0"/>
      <w:divBdr>
        <w:top w:val="none" w:sz="0" w:space="0" w:color="auto"/>
        <w:left w:val="none" w:sz="0" w:space="0" w:color="auto"/>
        <w:bottom w:val="none" w:sz="0" w:space="0" w:color="auto"/>
        <w:right w:val="none" w:sz="0" w:space="0" w:color="auto"/>
      </w:divBdr>
    </w:div>
    <w:div w:id="1681809380">
      <w:bodyDiv w:val="1"/>
      <w:marLeft w:val="0"/>
      <w:marRight w:val="0"/>
      <w:marTop w:val="0"/>
      <w:marBottom w:val="0"/>
      <w:divBdr>
        <w:top w:val="none" w:sz="0" w:space="0" w:color="auto"/>
        <w:left w:val="none" w:sz="0" w:space="0" w:color="auto"/>
        <w:bottom w:val="none" w:sz="0" w:space="0" w:color="auto"/>
        <w:right w:val="none" w:sz="0" w:space="0" w:color="auto"/>
      </w:divBdr>
    </w:div>
    <w:div w:id="1693610112">
      <w:bodyDiv w:val="1"/>
      <w:marLeft w:val="0"/>
      <w:marRight w:val="0"/>
      <w:marTop w:val="0"/>
      <w:marBottom w:val="0"/>
      <w:divBdr>
        <w:top w:val="none" w:sz="0" w:space="0" w:color="auto"/>
        <w:left w:val="none" w:sz="0" w:space="0" w:color="auto"/>
        <w:bottom w:val="none" w:sz="0" w:space="0" w:color="auto"/>
        <w:right w:val="none" w:sz="0" w:space="0" w:color="auto"/>
      </w:divBdr>
    </w:div>
    <w:div w:id="1708682564">
      <w:bodyDiv w:val="1"/>
      <w:marLeft w:val="0"/>
      <w:marRight w:val="0"/>
      <w:marTop w:val="0"/>
      <w:marBottom w:val="0"/>
      <w:divBdr>
        <w:top w:val="none" w:sz="0" w:space="0" w:color="auto"/>
        <w:left w:val="none" w:sz="0" w:space="0" w:color="auto"/>
        <w:bottom w:val="none" w:sz="0" w:space="0" w:color="auto"/>
        <w:right w:val="none" w:sz="0" w:space="0" w:color="auto"/>
      </w:divBdr>
    </w:div>
    <w:div w:id="1709840486">
      <w:bodyDiv w:val="1"/>
      <w:marLeft w:val="0"/>
      <w:marRight w:val="0"/>
      <w:marTop w:val="0"/>
      <w:marBottom w:val="0"/>
      <w:divBdr>
        <w:top w:val="none" w:sz="0" w:space="0" w:color="auto"/>
        <w:left w:val="none" w:sz="0" w:space="0" w:color="auto"/>
        <w:bottom w:val="none" w:sz="0" w:space="0" w:color="auto"/>
        <w:right w:val="none" w:sz="0" w:space="0" w:color="auto"/>
      </w:divBdr>
    </w:div>
    <w:div w:id="1714576400">
      <w:bodyDiv w:val="1"/>
      <w:marLeft w:val="0"/>
      <w:marRight w:val="0"/>
      <w:marTop w:val="0"/>
      <w:marBottom w:val="0"/>
      <w:divBdr>
        <w:top w:val="none" w:sz="0" w:space="0" w:color="auto"/>
        <w:left w:val="none" w:sz="0" w:space="0" w:color="auto"/>
        <w:bottom w:val="none" w:sz="0" w:space="0" w:color="auto"/>
        <w:right w:val="none" w:sz="0" w:space="0" w:color="auto"/>
      </w:divBdr>
    </w:div>
    <w:div w:id="1720275148">
      <w:bodyDiv w:val="1"/>
      <w:marLeft w:val="0"/>
      <w:marRight w:val="0"/>
      <w:marTop w:val="0"/>
      <w:marBottom w:val="0"/>
      <w:divBdr>
        <w:top w:val="none" w:sz="0" w:space="0" w:color="auto"/>
        <w:left w:val="none" w:sz="0" w:space="0" w:color="auto"/>
        <w:bottom w:val="none" w:sz="0" w:space="0" w:color="auto"/>
        <w:right w:val="none" w:sz="0" w:space="0" w:color="auto"/>
      </w:divBdr>
    </w:div>
    <w:div w:id="1723551599">
      <w:bodyDiv w:val="1"/>
      <w:marLeft w:val="0"/>
      <w:marRight w:val="0"/>
      <w:marTop w:val="0"/>
      <w:marBottom w:val="0"/>
      <w:divBdr>
        <w:top w:val="none" w:sz="0" w:space="0" w:color="auto"/>
        <w:left w:val="none" w:sz="0" w:space="0" w:color="auto"/>
        <w:bottom w:val="none" w:sz="0" w:space="0" w:color="auto"/>
        <w:right w:val="none" w:sz="0" w:space="0" w:color="auto"/>
      </w:divBdr>
    </w:div>
    <w:div w:id="1724475432">
      <w:bodyDiv w:val="1"/>
      <w:marLeft w:val="0"/>
      <w:marRight w:val="0"/>
      <w:marTop w:val="0"/>
      <w:marBottom w:val="0"/>
      <w:divBdr>
        <w:top w:val="none" w:sz="0" w:space="0" w:color="auto"/>
        <w:left w:val="none" w:sz="0" w:space="0" w:color="auto"/>
        <w:bottom w:val="none" w:sz="0" w:space="0" w:color="auto"/>
        <w:right w:val="none" w:sz="0" w:space="0" w:color="auto"/>
      </w:divBdr>
    </w:div>
    <w:div w:id="1724794546">
      <w:bodyDiv w:val="1"/>
      <w:marLeft w:val="0"/>
      <w:marRight w:val="0"/>
      <w:marTop w:val="0"/>
      <w:marBottom w:val="0"/>
      <w:divBdr>
        <w:top w:val="none" w:sz="0" w:space="0" w:color="auto"/>
        <w:left w:val="none" w:sz="0" w:space="0" w:color="auto"/>
        <w:bottom w:val="none" w:sz="0" w:space="0" w:color="auto"/>
        <w:right w:val="none" w:sz="0" w:space="0" w:color="auto"/>
      </w:divBdr>
    </w:div>
    <w:div w:id="1726903977">
      <w:bodyDiv w:val="1"/>
      <w:marLeft w:val="0"/>
      <w:marRight w:val="0"/>
      <w:marTop w:val="0"/>
      <w:marBottom w:val="0"/>
      <w:divBdr>
        <w:top w:val="none" w:sz="0" w:space="0" w:color="auto"/>
        <w:left w:val="none" w:sz="0" w:space="0" w:color="auto"/>
        <w:bottom w:val="none" w:sz="0" w:space="0" w:color="auto"/>
        <w:right w:val="none" w:sz="0" w:space="0" w:color="auto"/>
      </w:divBdr>
    </w:div>
    <w:div w:id="1729719652">
      <w:bodyDiv w:val="1"/>
      <w:marLeft w:val="0"/>
      <w:marRight w:val="0"/>
      <w:marTop w:val="0"/>
      <w:marBottom w:val="0"/>
      <w:divBdr>
        <w:top w:val="none" w:sz="0" w:space="0" w:color="auto"/>
        <w:left w:val="none" w:sz="0" w:space="0" w:color="auto"/>
        <w:bottom w:val="none" w:sz="0" w:space="0" w:color="auto"/>
        <w:right w:val="none" w:sz="0" w:space="0" w:color="auto"/>
      </w:divBdr>
    </w:div>
    <w:div w:id="1733650858">
      <w:bodyDiv w:val="1"/>
      <w:marLeft w:val="0"/>
      <w:marRight w:val="0"/>
      <w:marTop w:val="0"/>
      <w:marBottom w:val="0"/>
      <w:divBdr>
        <w:top w:val="none" w:sz="0" w:space="0" w:color="auto"/>
        <w:left w:val="none" w:sz="0" w:space="0" w:color="auto"/>
        <w:bottom w:val="none" w:sz="0" w:space="0" w:color="auto"/>
        <w:right w:val="none" w:sz="0" w:space="0" w:color="auto"/>
      </w:divBdr>
    </w:div>
    <w:div w:id="1745452765">
      <w:bodyDiv w:val="1"/>
      <w:marLeft w:val="0"/>
      <w:marRight w:val="0"/>
      <w:marTop w:val="0"/>
      <w:marBottom w:val="0"/>
      <w:divBdr>
        <w:top w:val="none" w:sz="0" w:space="0" w:color="auto"/>
        <w:left w:val="none" w:sz="0" w:space="0" w:color="auto"/>
        <w:bottom w:val="none" w:sz="0" w:space="0" w:color="auto"/>
        <w:right w:val="none" w:sz="0" w:space="0" w:color="auto"/>
      </w:divBdr>
    </w:div>
    <w:div w:id="1746996650">
      <w:bodyDiv w:val="1"/>
      <w:marLeft w:val="0"/>
      <w:marRight w:val="0"/>
      <w:marTop w:val="0"/>
      <w:marBottom w:val="0"/>
      <w:divBdr>
        <w:top w:val="none" w:sz="0" w:space="0" w:color="auto"/>
        <w:left w:val="none" w:sz="0" w:space="0" w:color="auto"/>
        <w:bottom w:val="none" w:sz="0" w:space="0" w:color="auto"/>
        <w:right w:val="none" w:sz="0" w:space="0" w:color="auto"/>
      </w:divBdr>
    </w:div>
    <w:div w:id="1750494286">
      <w:bodyDiv w:val="1"/>
      <w:marLeft w:val="0"/>
      <w:marRight w:val="0"/>
      <w:marTop w:val="0"/>
      <w:marBottom w:val="0"/>
      <w:divBdr>
        <w:top w:val="none" w:sz="0" w:space="0" w:color="auto"/>
        <w:left w:val="none" w:sz="0" w:space="0" w:color="auto"/>
        <w:bottom w:val="none" w:sz="0" w:space="0" w:color="auto"/>
        <w:right w:val="none" w:sz="0" w:space="0" w:color="auto"/>
      </w:divBdr>
    </w:div>
    <w:div w:id="1756977947">
      <w:bodyDiv w:val="1"/>
      <w:marLeft w:val="0"/>
      <w:marRight w:val="0"/>
      <w:marTop w:val="0"/>
      <w:marBottom w:val="0"/>
      <w:divBdr>
        <w:top w:val="none" w:sz="0" w:space="0" w:color="auto"/>
        <w:left w:val="none" w:sz="0" w:space="0" w:color="auto"/>
        <w:bottom w:val="none" w:sz="0" w:space="0" w:color="auto"/>
        <w:right w:val="none" w:sz="0" w:space="0" w:color="auto"/>
      </w:divBdr>
    </w:div>
    <w:div w:id="1763724555">
      <w:bodyDiv w:val="1"/>
      <w:marLeft w:val="0"/>
      <w:marRight w:val="0"/>
      <w:marTop w:val="0"/>
      <w:marBottom w:val="0"/>
      <w:divBdr>
        <w:top w:val="none" w:sz="0" w:space="0" w:color="auto"/>
        <w:left w:val="none" w:sz="0" w:space="0" w:color="auto"/>
        <w:bottom w:val="none" w:sz="0" w:space="0" w:color="auto"/>
        <w:right w:val="none" w:sz="0" w:space="0" w:color="auto"/>
      </w:divBdr>
    </w:div>
    <w:div w:id="1777283372">
      <w:bodyDiv w:val="1"/>
      <w:marLeft w:val="0"/>
      <w:marRight w:val="0"/>
      <w:marTop w:val="0"/>
      <w:marBottom w:val="0"/>
      <w:divBdr>
        <w:top w:val="none" w:sz="0" w:space="0" w:color="auto"/>
        <w:left w:val="none" w:sz="0" w:space="0" w:color="auto"/>
        <w:bottom w:val="none" w:sz="0" w:space="0" w:color="auto"/>
        <w:right w:val="none" w:sz="0" w:space="0" w:color="auto"/>
      </w:divBdr>
    </w:div>
    <w:div w:id="1782921193">
      <w:bodyDiv w:val="1"/>
      <w:marLeft w:val="0"/>
      <w:marRight w:val="0"/>
      <w:marTop w:val="0"/>
      <w:marBottom w:val="0"/>
      <w:divBdr>
        <w:top w:val="none" w:sz="0" w:space="0" w:color="auto"/>
        <w:left w:val="none" w:sz="0" w:space="0" w:color="auto"/>
        <w:bottom w:val="none" w:sz="0" w:space="0" w:color="auto"/>
        <w:right w:val="none" w:sz="0" w:space="0" w:color="auto"/>
      </w:divBdr>
    </w:div>
    <w:div w:id="1784379861">
      <w:bodyDiv w:val="1"/>
      <w:marLeft w:val="0"/>
      <w:marRight w:val="0"/>
      <w:marTop w:val="0"/>
      <w:marBottom w:val="0"/>
      <w:divBdr>
        <w:top w:val="none" w:sz="0" w:space="0" w:color="auto"/>
        <w:left w:val="none" w:sz="0" w:space="0" w:color="auto"/>
        <w:bottom w:val="none" w:sz="0" w:space="0" w:color="auto"/>
        <w:right w:val="none" w:sz="0" w:space="0" w:color="auto"/>
      </w:divBdr>
    </w:div>
    <w:div w:id="1796169600">
      <w:bodyDiv w:val="1"/>
      <w:marLeft w:val="0"/>
      <w:marRight w:val="0"/>
      <w:marTop w:val="0"/>
      <w:marBottom w:val="0"/>
      <w:divBdr>
        <w:top w:val="none" w:sz="0" w:space="0" w:color="auto"/>
        <w:left w:val="none" w:sz="0" w:space="0" w:color="auto"/>
        <w:bottom w:val="none" w:sz="0" w:space="0" w:color="auto"/>
        <w:right w:val="none" w:sz="0" w:space="0" w:color="auto"/>
      </w:divBdr>
    </w:div>
    <w:div w:id="1805660806">
      <w:bodyDiv w:val="1"/>
      <w:marLeft w:val="0"/>
      <w:marRight w:val="0"/>
      <w:marTop w:val="0"/>
      <w:marBottom w:val="0"/>
      <w:divBdr>
        <w:top w:val="none" w:sz="0" w:space="0" w:color="auto"/>
        <w:left w:val="none" w:sz="0" w:space="0" w:color="auto"/>
        <w:bottom w:val="none" w:sz="0" w:space="0" w:color="auto"/>
        <w:right w:val="none" w:sz="0" w:space="0" w:color="auto"/>
      </w:divBdr>
    </w:div>
    <w:div w:id="1808233077">
      <w:bodyDiv w:val="1"/>
      <w:marLeft w:val="0"/>
      <w:marRight w:val="0"/>
      <w:marTop w:val="0"/>
      <w:marBottom w:val="0"/>
      <w:divBdr>
        <w:top w:val="none" w:sz="0" w:space="0" w:color="auto"/>
        <w:left w:val="none" w:sz="0" w:space="0" w:color="auto"/>
        <w:bottom w:val="none" w:sz="0" w:space="0" w:color="auto"/>
        <w:right w:val="none" w:sz="0" w:space="0" w:color="auto"/>
      </w:divBdr>
    </w:div>
    <w:div w:id="1809739436">
      <w:bodyDiv w:val="1"/>
      <w:marLeft w:val="0"/>
      <w:marRight w:val="0"/>
      <w:marTop w:val="0"/>
      <w:marBottom w:val="0"/>
      <w:divBdr>
        <w:top w:val="none" w:sz="0" w:space="0" w:color="auto"/>
        <w:left w:val="none" w:sz="0" w:space="0" w:color="auto"/>
        <w:bottom w:val="none" w:sz="0" w:space="0" w:color="auto"/>
        <w:right w:val="none" w:sz="0" w:space="0" w:color="auto"/>
      </w:divBdr>
    </w:div>
    <w:div w:id="1810199431">
      <w:bodyDiv w:val="1"/>
      <w:marLeft w:val="0"/>
      <w:marRight w:val="0"/>
      <w:marTop w:val="0"/>
      <w:marBottom w:val="0"/>
      <w:divBdr>
        <w:top w:val="none" w:sz="0" w:space="0" w:color="auto"/>
        <w:left w:val="none" w:sz="0" w:space="0" w:color="auto"/>
        <w:bottom w:val="none" w:sz="0" w:space="0" w:color="auto"/>
        <w:right w:val="none" w:sz="0" w:space="0" w:color="auto"/>
      </w:divBdr>
    </w:div>
    <w:div w:id="1822653877">
      <w:bodyDiv w:val="1"/>
      <w:marLeft w:val="0"/>
      <w:marRight w:val="0"/>
      <w:marTop w:val="0"/>
      <w:marBottom w:val="0"/>
      <w:divBdr>
        <w:top w:val="none" w:sz="0" w:space="0" w:color="auto"/>
        <w:left w:val="none" w:sz="0" w:space="0" w:color="auto"/>
        <w:bottom w:val="none" w:sz="0" w:space="0" w:color="auto"/>
        <w:right w:val="none" w:sz="0" w:space="0" w:color="auto"/>
      </w:divBdr>
    </w:div>
    <w:div w:id="1828479163">
      <w:bodyDiv w:val="1"/>
      <w:marLeft w:val="0"/>
      <w:marRight w:val="0"/>
      <w:marTop w:val="0"/>
      <w:marBottom w:val="0"/>
      <w:divBdr>
        <w:top w:val="none" w:sz="0" w:space="0" w:color="auto"/>
        <w:left w:val="none" w:sz="0" w:space="0" w:color="auto"/>
        <w:bottom w:val="none" w:sz="0" w:space="0" w:color="auto"/>
        <w:right w:val="none" w:sz="0" w:space="0" w:color="auto"/>
      </w:divBdr>
    </w:div>
    <w:div w:id="1837720339">
      <w:bodyDiv w:val="1"/>
      <w:marLeft w:val="0"/>
      <w:marRight w:val="0"/>
      <w:marTop w:val="0"/>
      <w:marBottom w:val="0"/>
      <w:divBdr>
        <w:top w:val="none" w:sz="0" w:space="0" w:color="auto"/>
        <w:left w:val="none" w:sz="0" w:space="0" w:color="auto"/>
        <w:bottom w:val="none" w:sz="0" w:space="0" w:color="auto"/>
        <w:right w:val="none" w:sz="0" w:space="0" w:color="auto"/>
      </w:divBdr>
    </w:div>
    <w:div w:id="1838619162">
      <w:bodyDiv w:val="1"/>
      <w:marLeft w:val="0"/>
      <w:marRight w:val="0"/>
      <w:marTop w:val="0"/>
      <w:marBottom w:val="0"/>
      <w:divBdr>
        <w:top w:val="none" w:sz="0" w:space="0" w:color="auto"/>
        <w:left w:val="none" w:sz="0" w:space="0" w:color="auto"/>
        <w:bottom w:val="none" w:sz="0" w:space="0" w:color="auto"/>
        <w:right w:val="none" w:sz="0" w:space="0" w:color="auto"/>
      </w:divBdr>
    </w:div>
    <w:div w:id="1840920293">
      <w:bodyDiv w:val="1"/>
      <w:marLeft w:val="0"/>
      <w:marRight w:val="0"/>
      <w:marTop w:val="0"/>
      <w:marBottom w:val="0"/>
      <w:divBdr>
        <w:top w:val="none" w:sz="0" w:space="0" w:color="auto"/>
        <w:left w:val="none" w:sz="0" w:space="0" w:color="auto"/>
        <w:bottom w:val="none" w:sz="0" w:space="0" w:color="auto"/>
        <w:right w:val="none" w:sz="0" w:space="0" w:color="auto"/>
      </w:divBdr>
    </w:div>
    <w:div w:id="1841311442">
      <w:bodyDiv w:val="1"/>
      <w:marLeft w:val="0"/>
      <w:marRight w:val="0"/>
      <w:marTop w:val="0"/>
      <w:marBottom w:val="0"/>
      <w:divBdr>
        <w:top w:val="none" w:sz="0" w:space="0" w:color="auto"/>
        <w:left w:val="none" w:sz="0" w:space="0" w:color="auto"/>
        <w:bottom w:val="none" w:sz="0" w:space="0" w:color="auto"/>
        <w:right w:val="none" w:sz="0" w:space="0" w:color="auto"/>
      </w:divBdr>
    </w:div>
    <w:div w:id="1841844864">
      <w:bodyDiv w:val="1"/>
      <w:marLeft w:val="0"/>
      <w:marRight w:val="0"/>
      <w:marTop w:val="0"/>
      <w:marBottom w:val="0"/>
      <w:divBdr>
        <w:top w:val="none" w:sz="0" w:space="0" w:color="auto"/>
        <w:left w:val="none" w:sz="0" w:space="0" w:color="auto"/>
        <w:bottom w:val="none" w:sz="0" w:space="0" w:color="auto"/>
        <w:right w:val="none" w:sz="0" w:space="0" w:color="auto"/>
      </w:divBdr>
    </w:div>
    <w:div w:id="1846749228">
      <w:bodyDiv w:val="1"/>
      <w:marLeft w:val="0"/>
      <w:marRight w:val="0"/>
      <w:marTop w:val="0"/>
      <w:marBottom w:val="0"/>
      <w:divBdr>
        <w:top w:val="none" w:sz="0" w:space="0" w:color="auto"/>
        <w:left w:val="none" w:sz="0" w:space="0" w:color="auto"/>
        <w:bottom w:val="none" w:sz="0" w:space="0" w:color="auto"/>
        <w:right w:val="none" w:sz="0" w:space="0" w:color="auto"/>
      </w:divBdr>
    </w:div>
    <w:div w:id="1868521821">
      <w:bodyDiv w:val="1"/>
      <w:marLeft w:val="0"/>
      <w:marRight w:val="0"/>
      <w:marTop w:val="0"/>
      <w:marBottom w:val="0"/>
      <w:divBdr>
        <w:top w:val="none" w:sz="0" w:space="0" w:color="auto"/>
        <w:left w:val="none" w:sz="0" w:space="0" w:color="auto"/>
        <w:bottom w:val="none" w:sz="0" w:space="0" w:color="auto"/>
        <w:right w:val="none" w:sz="0" w:space="0" w:color="auto"/>
      </w:divBdr>
    </w:div>
    <w:div w:id="1874072571">
      <w:bodyDiv w:val="1"/>
      <w:marLeft w:val="0"/>
      <w:marRight w:val="0"/>
      <w:marTop w:val="0"/>
      <w:marBottom w:val="0"/>
      <w:divBdr>
        <w:top w:val="none" w:sz="0" w:space="0" w:color="auto"/>
        <w:left w:val="none" w:sz="0" w:space="0" w:color="auto"/>
        <w:bottom w:val="none" w:sz="0" w:space="0" w:color="auto"/>
        <w:right w:val="none" w:sz="0" w:space="0" w:color="auto"/>
      </w:divBdr>
    </w:div>
    <w:div w:id="1877347425">
      <w:bodyDiv w:val="1"/>
      <w:marLeft w:val="0"/>
      <w:marRight w:val="0"/>
      <w:marTop w:val="0"/>
      <w:marBottom w:val="0"/>
      <w:divBdr>
        <w:top w:val="none" w:sz="0" w:space="0" w:color="auto"/>
        <w:left w:val="none" w:sz="0" w:space="0" w:color="auto"/>
        <w:bottom w:val="none" w:sz="0" w:space="0" w:color="auto"/>
        <w:right w:val="none" w:sz="0" w:space="0" w:color="auto"/>
      </w:divBdr>
    </w:div>
    <w:div w:id="1880432163">
      <w:bodyDiv w:val="1"/>
      <w:marLeft w:val="0"/>
      <w:marRight w:val="0"/>
      <w:marTop w:val="0"/>
      <w:marBottom w:val="0"/>
      <w:divBdr>
        <w:top w:val="none" w:sz="0" w:space="0" w:color="auto"/>
        <w:left w:val="none" w:sz="0" w:space="0" w:color="auto"/>
        <w:bottom w:val="none" w:sz="0" w:space="0" w:color="auto"/>
        <w:right w:val="none" w:sz="0" w:space="0" w:color="auto"/>
      </w:divBdr>
    </w:div>
    <w:div w:id="1889338047">
      <w:bodyDiv w:val="1"/>
      <w:marLeft w:val="0"/>
      <w:marRight w:val="0"/>
      <w:marTop w:val="0"/>
      <w:marBottom w:val="0"/>
      <w:divBdr>
        <w:top w:val="none" w:sz="0" w:space="0" w:color="auto"/>
        <w:left w:val="none" w:sz="0" w:space="0" w:color="auto"/>
        <w:bottom w:val="none" w:sz="0" w:space="0" w:color="auto"/>
        <w:right w:val="none" w:sz="0" w:space="0" w:color="auto"/>
      </w:divBdr>
    </w:div>
    <w:div w:id="1889993974">
      <w:bodyDiv w:val="1"/>
      <w:marLeft w:val="0"/>
      <w:marRight w:val="0"/>
      <w:marTop w:val="0"/>
      <w:marBottom w:val="0"/>
      <w:divBdr>
        <w:top w:val="none" w:sz="0" w:space="0" w:color="auto"/>
        <w:left w:val="none" w:sz="0" w:space="0" w:color="auto"/>
        <w:bottom w:val="none" w:sz="0" w:space="0" w:color="auto"/>
        <w:right w:val="none" w:sz="0" w:space="0" w:color="auto"/>
      </w:divBdr>
    </w:div>
    <w:div w:id="1893690733">
      <w:bodyDiv w:val="1"/>
      <w:marLeft w:val="0"/>
      <w:marRight w:val="0"/>
      <w:marTop w:val="0"/>
      <w:marBottom w:val="0"/>
      <w:divBdr>
        <w:top w:val="none" w:sz="0" w:space="0" w:color="auto"/>
        <w:left w:val="none" w:sz="0" w:space="0" w:color="auto"/>
        <w:bottom w:val="none" w:sz="0" w:space="0" w:color="auto"/>
        <w:right w:val="none" w:sz="0" w:space="0" w:color="auto"/>
      </w:divBdr>
    </w:div>
    <w:div w:id="1894996961">
      <w:bodyDiv w:val="1"/>
      <w:marLeft w:val="0"/>
      <w:marRight w:val="0"/>
      <w:marTop w:val="0"/>
      <w:marBottom w:val="0"/>
      <w:divBdr>
        <w:top w:val="none" w:sz="0" w:space="0" w:color="auto"/>
        <w:left w:val="none" w:sz="0" w:space="0" w:color="auto"/>
        <w:bottom w:val="none" w:sz="0" w:space="0" w:color="auto"/>
        <w:right w:val="none" w:sz="0" w:space="0" w:color="auto"/>
      </w:divBdr>
    </w:div>
    <w:div w:id="1904483963">
      <w:bodyDiv w:val="1"/>
      <w:marLeft w:val="0"/>
      <w:marRight w:val="0"/>
      <w:marTop w:val="0"/>
      <w:marBottom w:val="0"/>
      <w:divBdr>
        <w:top w:val="none" w:sz="0" w:space="0" w:color="auto"/>
        <w:left w:val="none" w:sz="0" w:space="0" w:color="auto"/>
        <w:bottom w:val="none" w:sz="0" w:space="0" w:color="auto"/>
        <w:right w:val="none" w:sz="0" w:space="0" w:color="auto"/>
      </w:divBdr>
    </w:div>
    <w:div w:id="1914050685">
      <w:bodyDiv w:val="1"/>
      <w:marLeft w:val="0"/>
      <w:marRight w:val="0"/>
      <w:marTop w:val="0"/>
      <w:marBottom w:val="0"/>
      <w:divBdr>
        <w:top w:val="none" w:sz="0" w:space="0" w:color="auto"/>
        <w:left w:val="none" w:sz="0" w:space="0" w:color="auto"/>
        <w:bottom w:val="none" w:sz="0" w:space="0" w:color="auto"/>
        <w:right w:val="none" w:sz="0" w:space="0" w:color="auto"/>
      </w:divBdr>
    </w:div>
    <w:div w:id="1917393064">
      <w:bodyDiv w:val="1"/>
      <w:marLeft w:val="0"/>
      <w:marRight w:val="0"/>
      <w:marTop w:val="0"/>
      <w:marBottom w:val="0"/>
      <w:divBdr>
        <w:top w:val="none" w:sz="0" w:space="0" w:color="auto"/>
        <w:left w:val="none" w:sz="0" w:space="0" w:color="auto"/>
        <w:bottom w:val="none" w:sz="0" w:space="0" w:color="auto"/>
        <w:right w:val="none" w:sz="0" w:space="0" w:color="auto"/>
      </w:divBdr>
    </w:div>
    <w:div w:id="1917591396">
      <w:bodyDiv w:val="1"/>
      <w:marLeft w:val="0"/>
      <w:marRight w:val="0"/>
      <w:marTop w:val="0"/>
      <w:marBottom w:val="0"/>
      <w:divBdr>
        <w:top w:val="none" w:sz="0" w:space="0" w:color="auto"/>
        <w:left w:val="none" w:sz="0" w:space="0" w:color="auto"/>
        <w:bottom w:val="none" w:sz="0" w:space="0" w:color="auto"/>
        <w:right w:val="none" w:sz="0" w:space="0" w:color="auto"/>
      </w:divBdr>
    </w:div>
    <w:div w:id="1926651681">
      <w:bodyDiv w:val="1"/>
      <w:marLeft w:val="0"/>
      <w:marRight w:val="0"/>
      <w:marTop w:val="0"/>
      <w:marBottom w:val="0"/>
      <w:divBdr>
        <w:top w:val="none" w:sz="0" w:space="0" w:color="auto"/>
        <w:left w:val="none" w:sz="0" w:space="0" w:color="auto"/>
        <w:bottom w:val="none" w:sz="0" w:space="0" w:color="auto"/>
        <w:right w:val="none" w:sz="0" w:space="0" w:color="auto"/>
      </w:divBdr>
    </w:div>
    <w:div w:id="1928688101">
      <w:bodyDiv w:val="1"/>
      <w:marLeft w:val="0"/>
      <w:marRight w:val="0"/>
      <w:marTop w:val="0"/>
      <w:marBottom w:val="0"/>
      <w:divBdr>
        <w:top w:val="none" w:sz="0" w:space="0" w:color="auto"/>
        <w:left w:val="none" w:sz="0" w:space="0" w:color="auto"/>
        <w:bottom w:val="none" w:sz="0" w:space="0" w:color="auto"/>
        <w:right w:val="none" w:sz="0" w:space="0" w:color="auto"/>
      </w:divBdr>
    </w:div>
    <w:div w:id="1929999545">
      <w:bodyDiv w:val="1"/>
      <w:marLeft w:val="0"/>
      <w:marRight w:val="0"/>
      <w:marTop w:val="0"/>
      <w:marBottom w:val="0"/>
      <w:divBdr>
        <w:top w:val="none" w:sz="0" w:space="0" w:color="auto"/>
        <w:left w:val="none" w:sz="0" w:space="0" w:color="auto"/>
        <w:bottom w:val="none" w:sz="0" w:space="0" w:color="auto"/>
        <w:right w:val="none" w:sz="0" w:space="0" w:color="auto"/>
      </w:divBdr>
    </w:div>
    <w:div w:id="1943950186">
      <w:bodyDiv w:val="1"/>
      <w:marLeft w:val="0"/>
      <w:marRight w:val="0"/>
      <w:marTop w:val="0"/>
      <w:marBottom w:val="0"/>
      <w:divBdr>
        <w:top w:val="none" w:sz="0" w:space="0" w:color="auto"/>
        <w:left w:val="none" w:sz="0" w:space="0" w:color="auto"/>
        <w:bottom w:val="none" w:sz="0" w:space="0" w:color="auto"/>
        <w:right w:val="none" w:sz="0" w:space="0" w:color="auto"/>
      </w:divBdr>
    </w:div>
    <w:div w:id="1945573161">
      <w:bodyDiv w:val="1"/>
      <w:marLeft w:val="0"/>
      <w:marRight w:val="0"/>
      <w:marTop w:val="0"/>
      <w:marBottom w:val="0"/>
      <w:divBdr>
        <w:top w:val="none" w:sz="0" w:space="0" w:color="auto"/>
        <w:left w:val="none" w:sz="0" w:space="0" w:color="auto"/>
        <w:bottom w:val="none" w:sz="0" w:space="0" w:color="auto"/>
        <w:right w:val="none" w:sz="0" w:space="0" w:color="auto"/>
      </w:divBdr>
    </w:div>
    <w:div w:id="1951467131">
      <w:bodyDiv w:val="1"/>
      <w:marLeft w:val="0"/>
      <w:marRight w:val="0"/>
      <w:marTop w:val="0"/>
      <w:marBottom w:val="0"/>
      <w:divBdr>
        <w:top w:val="none" w:sz="0" w:space="0" w:color="auto"/>
        <w:left w:val="none" w:sz="0" w:space="0" w:color="auto"/>
        <w:bottom w:val="none" w:sz="0" w:space="0" w:color="auto"/>
        <w:right w:val="none" w:sz="0" w:space="0" w:color="auto"/>
      </w:divBdr>
    </w:div>
    <w:div w:id="1966154903">
      <w:bodyDiv w:val="1"/>
      <w:marLeft w:val="0"/>
      <w:marRight w:val="0"/>
      <w:marTop w:val="0"/>
      <w:marBottom w:val="0"/>
      <w:divBdr>
        <w:top w:val="none" w:sz="0" w:space="0" w:color="auto"/>
        <w:left w:val="none" w:sz="0" w:space="0" w:color="auto"/>
        <w:bottom w:val="none" w:sz="0" w:space="0" w:color="auto"/>
        <w:right w:val="none" w:sz="0" w:space="0" w:color="auto"/>
      </w:divBdr>
    </w:div>
    <w:div w:id="1970932802">
      <w:bodyDiv w:val="1"/>
      <w:marLeft w:val="0"/>
      <w:marRight w:val="0"/>
      <w:marTop w:val="0"/>
      <w:marBottom w:val="0"/>
      <w:divBdr>
        <w:top w:val="none" w:sz="0" w:space="0" w:color="auto"/>
        <w:left w:val="none" w:sz="0" w:space="0" w:color="auto"/>
        <w:bottom w:val="none" w:sz="0" w:space="0" w:color="auto"/>
        <w:right w:val="none" w:sz="0" w:space="0" w:color="auto"/>
      </w:divBdr>
    </w:div>
    <w:div w:id="1989048723">
      <w:bodyDiv w:val="1"/>
      <w:marLeft w:val="0"/>
      <w:marRight w:val="0"/>
      <w:marTop w:val="0"/>
      <w:marBottom w:val="0"/>
      <w:divBdr>
        <w:top w:val="none" w:sz="0" w:space="0" w:color="auto"/>
        <w:left w:val="none" w:sz="0" w:space="0" w:color="auto"/>
        <w:bottom w:val="none" w:sz="0" w:space="0" w:color="auto"/>
        <w:right w:val="none" w:sz="0" w:space="0" w:color="auto"/>
      </w:divBdr>
    </w:div>
    <w:div w:id="1990860867">
      <w:bodyDiv w:val="1"/>
      <w:marLeft w:val="0"/>
      <w:marRight w:val="0"/>
      <w:marTop w:val="0"/>
      <w:marBottom w:val="0"/>
      <w:divBdr>
        <w:top w:val="none" w:sz="0" w:space="0" w:color="auto"/>
        <w:left w:val="none" w:sz="0" w:space="0" w:color="auto"/>
        <w:bottom w:val="none" w:sz="0" w:space="0" w:color="auto"/>
        <w:right w:val="none" w:sz="0" w:space="0" w:color="auto"/>
      </w:divBdr>
    </w:div>
    <w:div w:id="1993753550">
      <w:bodyDiv w:val="1"/>
      <w:marLeft w:val="0"/>
      <w:marRight w:val="0"/>
      <w:marTop w:val="0"/>
      <w:marBottom w:val="0"/>
      <w:divBdr>
        <w:top w:val="none" w:sz="0" w:space="0" w:color="auto"/>
        <w:left w:val="none" w:sz="0" w:space="0" w:color="auto"/>
        <w:bottom w:val="none" w:sz="0" w:space="0" w:color="auto"/>
        <w:right w:val="none" w:sz="0" w:space="0" w:color="auto"/>
      </w:divBdr>
    </w:div>
    <w:div w:id="1997805616">
      <w:bodyDiv w:val="1"/>
      <w:marLeft w:val="0"/>
      <w:marRight w:val="0"/>
      <w:marTop w:val="0"/>
      <w:marBottom w:val="0"/>
      <w:divBdr>
        <w:top w:val="none" w:sz="0" w:space="0" w:color="auto"/>
        <w:left w:val="none" w:sz="0" w:space="0" w:color="auto"/>
        <w:bottom w:val="none" w:sz="0" w:space="0" w:color="auto"/>
        <w:right w:val="none" w:sz="0" w:space="0" w:color="auto"/>
      </w:divBdr>
    </w:div>
    <w:div w:id="2005355881">
      <w:bodyDiv w:val="1"/>
      <w:marLeft w:val="0"/>
      <w:marRight w:val="0"/>
      <w:marTop w:val="0"/>
      <w:marBottom w:val="0"/>
      <w:divBdr>
        <w:top w:val="none" w:sz="0" w:space="0" w:color="auto"/>
        <w:left w:val="none" w:sz="0" w:space="0" w:color="auto"/>
        <w:bottom w:val="none" w:sz="0" w:space="0" w:color="auto"/>
        <w:right w:val="none" w:sz="0" w:space="0" w:color="auto"/>
      </w:divBdr>
    </w:div>
    <w:div w:id="2005432040">
      <w:bodyDiv w:val="1"/>
      <w:marLeft w:val="0"/>
      <w:marRight w:val="0"/>
      <w:marTop w:val="0"/>
      <w:marBottom w:val="0"/>
      <w:divBdr>
        <w:top w:val="none" w:sz="0" w:space="0" w:color="auto"/>
        <w:left w:val="none" w:sz="0" w:space="0" w:color="auto"/>
        <w:bottom w:val="none" w:sz="0" w:space="0" w:color="auto"/>
        <w:right w:val="none" w:sz="0" w:space="0" w:color="auto"/>
      </w:divBdr>
    </w:div>
    <w:div w:id="2006274086">
      <w:bodyDiv w:val="1"/>
      <w:marLeft w:val="0"/>
      <w:marRight w:val="0"/>
      <w:marTop w:val="0"/>
      <w:marBottom w:val="0"/>
      <w:divBdr>
        <w:top w:val="none" w:sz="0" w:space="0" w:color="auto"/>
        <w:left w:val="none" w:sz="0" w:space="0" w:color="auto"/>
        <w:bottom w:val="none" w:sz="0" w:space="0" w:color="auto"/>
        <w:right w:val="none" w:sz="0" w:space="0" w:color="auto"/>
      </w:divBdr>
    </w:div>
    <w:div w:id="2008359899">
      <w:bodyDiv w:val="1"/>
      <w:marLeft w:val="0"/>
      <w:marRight w:val="0"/>
      <w:marTop w:val="0"/>
      <w:marBottom w:val="0"/>
      <w:divBdr>
        <w:top w:val="none" w:sz="0" w:space="0" w:color="auto"/>
        <w:left w:val="none" w:sz="0" w:space="0" w:color="auto"/>
        <w:bottom w:val="none" w:sz="0" w:space="0" w:color="auto"/>
        <w:right w:val="none" w:sz="0" w:space="0" w:color="auto"/>
      </w:divBdr>
    </w:div>
    <w:div w:id="2010523383">
      <w:bodyDiv w:val="1"/>
      <w:marLeft w:val="0"/>
      <w:marRight w:val="0"/>
      <w:marTop w:val="0"/>
      <w:marBottom w:val="0"/>
      <w:divBdr>
        <w:top w:val="none" w:sz="0" w:space="0" w:color="auto"/>
        <w:left w:val="none" w:sz="0" w:space="0" w:color="auto"/>
        <w:bottom w:val="none" w:sz="0" w:space="0" w:color="auto"/>
        <w:right w:val="none" w:sz="0" w:space="0" w:color="auto"/>
      </w:divBdr>
    </w:div>
    <w:div w:id="2011516441">
      <w:bodyDiv w:val="1"/>
      <w:marLeft w:val="0"/>
      <w:marRight w:val="0"/>
      <w:marTop w:val="0"/>
      <w:marBottom w:val="0"/>
      <w:divBdr>
        <w:top w:val="none" w:sz="0" w:space="0" w:color="auto"/>
        <w:left w:val="none" w:sz="0" w:space="0" w:color="auto"/>
        <w:bottom w:val="none" w:sz="0" w:space="0" w:color="auto"/>
        <w:right w:val="none" w:sz="0" w:space="0" w:color="auto"/>
      </w:divBdr>
    </w:div>
    <w:div w:id="2023122434">
      <w:bodyDiv w:val="1"/>
      <w:marLeft w:val="0"/>
      <w:marRight w:val="0"/>
      <w:marTop w:val="0"/>
      <w:marBottom w:val="0"/>
      <w:divBdr>
        <w:top w:val="none" w:sz="0" w:space="0" w:color="auto"/>
        <w:left w:val="none" w:sz="0" w:space="0" w:color="auto"/>
        <w:bottom w:val="none" w:sz="0" w:space="0" w:color="auto"/>
        <w:right w:val="none" w:sz="0" w:space="0" w:color="auto"/>
      </w:divBdr>
    </w:div>
    <w:div w:id="2025546844">
      <w:bodyDiv w:val="1"/>
      <w:marLeft w:val="0"/>
      <w:marRight w:val="0"/>
      <w:marTop w:val="0"/>
      <w:marBottom w:val="0"/>
      <w:divBdr>
        <w:top w:val="none" w:sz="0" w:space="0" w:color="auto"/>
        <w:left w:val="none" w:sz="0" w:space="0" w:color="auto"/>
        <w:bottom w:val="none" w:sz="0" w:space="0" w:color="auto"/>
        <w:right w:val="none" w:sz="0" w:space="0" w:color="auto"/>
      </w:divBdr>
    </w:div>
    <w:div w:id="2026594374">
      <w:bodyDiv w:val="1"/>
      <w:marLeft w:val="0"/>
      <w:marRight w:val="0"/>
      <w:marTop w:val="0"/>
      <w:marBottom w:val="0"/>
      <w:divBdr>
        <w:top w:val="none" w:sz="0" w:space="0" w:color="auto"/>
        <w:left w:val="none" w:sz="0" w:space="0" w:color="auto"/>
        <w:bottom w:val="none" w:sz="0" w:space="0" w:color="auto"/>
        <w:right w:val="none" w:sz="0" w:space="0" w:color="auto"/>
      </w:divBdr>
    </w:div>
    <w:div w:id="2033918640">
      <w:bodyDiv w:val="1"/>
      <w:marLeft w:val="0"/>
      <w:marRight w:val="0"/>
      <w:marTop w:val="0"/>
      <w:marBottom w:val="0"/>
      <w:divBdr>
        <w:top w:val="none" w:sz="0" w:space="0" w:color="auto"/>
        <w:left w:val="none" w:sz="0" w:space="0" w:color="auto"/>
        <w:bottom w:val="none" w:sz="0" w:space="0" w:color="auto"/>
        <w:right w:val="none" w:sz="0" w:space="0" w:color="auto"/>
      </w:divBdr>
    </w:div>
    <w:div w:id="2041010814">
      <w:bodyDiv w:val="1"/>
      <w:marLeft w:val="0"/>
      <w:marRight w:val="0"/>
      <w:marTop w:val="0"/>
      <w:marBottom w:val="0"/>
      <w:divBdr>
        <w:top w:val="none" w:sz="0" w:space="0" w:color="auto"/>
        <w:left w:val="none" w:sz="0" w:space="0" w:color="auto"/>
        <w:bottom w:val="none" w:sz="0" w:space="0" w:color="auto"/>
        <w:right w:val="none" w:sz="0" w:space="0" w:color="auto"/>
      </w:divBdr>
    </w:div>
    <w:div w:id="2045863351">
      <w:bodyDiv w:val="1"/>
      <w:marLeft w:val="0"/>
      <w:marRight w:val="0"/>
      <w:marTop w:val="0"/>
      <w:marBottom w:val="0"/>
      <w:divBdr>
        <w:top w:val="none" w:sz="0" w:space="0" w:color="auto"/>
        <w:left w:val="none" w:sz="0" w:space="0" w:color="auto"/>
        <w:bottom w:val="none" w:sz="0" w:space="0" w:color="auto"/>
        <w:right w:val="none" w:sz="0" w:space="0" w:color="auto"/>
      </w:divBdr>
    </w:div>
    <w:div w:id="2046633051">
      <w:bodyDiv w:val="1"/>
      <w:marLeft w:val="0"/>
      <w:marRight w:val="0"/>
      <w:marTop w:val="0"/>
      <w:marBottom w:val="0"/>
      <w:divBdr>
        <w:top w:val="none" w:sz="0" w:space="0" w:color="auto"/>
        <w:left w:val="none" w:sz="0" w:space="0" w:color="auto"/>
        <w:bottom w:val="none" w:sz="0" w:space="0" w:color="auto"/>
        <w:right w:val="none" w:sz="0" w:space="0" w:color="auto"/>
      </w:divBdr>
    </w:div>
    <w:div w:id="2052337719">
      <w:bodyDiv w:val="1"/>
      <w:marLeft w:val="0"/>
      <w:marRight w:val="0"/>
      <w:marTop w:val="0"/>
      <w:marBottom w:val="0"/>
      <w:divBdr>
        <w:top w:val="none" w:sz="0" w:space="0" w:color="auto"/>
        <w:left w:val="none" w:sz="0" w:space="0" w:color="auto"/>
        <w:bottom w:val="none" w:sz="0" w:space="0" w:color="auto"/>
        <w:right w:val="none" w:sz="0" w:space="0" w:color="auto"/>
      </w:divBdr>
    </w:div>
    <w:div w:id="2056193607">
      <w:bodyDiv w:val="1"/>
      <w:marLeft w:val="0"/>
      <w:marRight w:val="0"/>
      <w:marTop w:val="0"/>
      <w:marBottom w:val="0"/>
      <w:divBdr>
        <w:top w:val="none" w:sz="0" w:space="0" w:color="auto"/>
        <w:left w:val="none" w:sz="0" w:space="0" w:color="auto"/>
        <w:bottom w:val="none" w:sz="0" w:space="0" w:color="auto"/>
        <w:right w:val="none" w:sz="0" w:space="0" w:color="auto"/>
      </w:divBdr>
    </w:div>
    <w:div w:id="2058357559">
      <w:bodyDiv w:val="1"/>
      <w:marLeft w:val="0"/>
      <w:marRight w:val="0"/>
      <w:marTop w:val="0"/>
      <w:marBottom w:val="0"/>
      <w:divBdr>
        <w:top w:val="none" w:sz="0" w:space="0" w:color="auto"/>
        <w:left w:val="none" w:sz="0" w:space="0" w:color="auto"/>
        <w:bottom w:val="none" w:sz="0" w:space="0" w:color="auto"/>
        <w:right w:val="none" w:sz="0" w:space="0" w:color="auto"/>
      </w:divBdr>
    </w:div>
    <w:div w:id="2059234055">
      <w:bodyDiv w:val="1"/>
      <w:marLeft w:val="0"/>
      <w:marRight w:val="0"/>
      <w:marTop w:val="0"/>
      <w:marBottom w:val="0"/>
      <w:divBdr>
        <w:top w:val="none" w:sz="0" w:space="0" w:color="auto"/>
        <w:left w:val="none" w:sz="0" w:space="0" w:color="auto"/>
        <w:bottom w:val="none" w:sz="0" w:space="0" w:color="auto"/>
        <w:right w:val="none" w:sz="0" w:space="0" w:color="auto"/>
      </w:divBdr>
    </w:div>
    <w:div w:id="2061703620">
      <w:bodyDiv w:val="1"/>
      <w:marLeft w:val="0"/>
      <w:marRight w:val="0"/>
      <w:marTop w:val="0"/>
      <w:marBottom w:val="0"/>
      <w:divBdr>
        <w:top w:val="none" w:sz="0" w:space="0" w:color="auto"/>
        <w:left w:val="none" w:sz="0" w:space="0" w:color="auto"/>
        <w:bottom w:val="none" w:sz="0" w:space="0" w:color="auto"/>
        <w:right w:val="none" w:sz="0" w:space="0" w:color="auto"/>
      </w:divBdr>
    </w:div>
    <w:div w:id="2074041759">
      <w:bodyDiv w:val="1"/>
      <w:marLeft w:val="0"/>
      <w:marRight w:val="0"/>
      <w:marTop w:val="0"/>
      <w:marBottom w:val="0"/>
      <w:divBdr>
        <w:top w:val="none" w:sz="0" w:space="0" w:color="auto"/>
        <w:left w:val="none" w:sz="0" w:space="0" w:color="auto"/>
        <w:bottom w:val="none" w:sz="0" w:space="0" w:color="auto"/>
        <w:right w:val="none" w:sz="0" w:space="0" w:color="auto"/>
      </w:divBdr>
    </w:div>
    <w:div w:id="2076586035">
      <w:bodyDiv w:val="1"/>
      <w:marLeft w:val="0"/>
      <w:marRight w:val="0"/>
      <w:marTop w:val="0"/>
      <w:marBottom w:val="0"/>
      <w:divBdr>
        <w:top w:val="none" w:sz="0" w:space="0" w:color="auto"/>
        <w:left w:val="none" w:sz="0" w:space="0" w:color="auto"/>
        <w:bottom w:val="none" w:sz="0" w:space="0" w:color="auto"/>
        <w:right w:val="none" w:sz="0" w:space="0" w:color="auto"/>
      </w:divBdr>
    </w:div>
    <w:div w:id="2087800174">
      <w:bodyDiv w:val="1"/>
      <w:marLeft w:val="0"/>
      <w:marRight w:val="0"/>
      <w:marTop w:val="0"/>
      <w:marBottom w:val="0"/>
      <w:divBdr>
        <w:top w:val="none" w:sz="0" w:space="0" w:color="auto"/>
        <w:left w:val="none" w:sz="0" w:space="0" w:color="auto"/>
        <w:bottom w:val="none" w:sz="0" w:space="0" w:color="auto"/>
        <w:right w:val="none" w:sz="0" w:space="0" w:color="auto"/>
      </w:divBdr>
    </w:div>
    <w:div w:id="2090032557">
      <w:bodyDiv w:val="1"/>
      <w:marLeft w:val="0"/>
      <w:marRight w:val="0"/>
      <w:marTop w:val="0"/>
      <w:marBottom w:val="0"/>
      <w:divBdr>
        <w:top w:val="none" w:sz="0" w:space="0" w:color="auto"/>
        <w:left w:val="none" w:sz="0" w:space="0" w:color="auto"/>
        <w:bottom w:val="none" w:sz="0" w:space="0" w:color="auto"/>
        <w:right w:val="none" w:sz="0" w:space="0" w:color="auto"/>
      </w:divBdr>
    </w:div>
    <w:div w:id="2091779404">
      <w:bodyDiv w:val="1"/>
      <w:marLeft w:val="0"/>
      <w:marRight w:val="0"/>
      <w:marTop w:val="0"/>
      <w:marBottom w:val="0"/>
      <w:divBdr>
        <w:top w:val="none" w:sz="0" w:space="0" w:color="auto"/>
        <w:left w:val="none" w:sz="0" w:space="0" w:color="auto"/>
        <w:bottom w:val="none" w:sz="0" w:space="0" w:color="auto"/>
        <w:right w:val="none" w:sz="0" w:space="0" w:color="auto"/>
      </w:divBdr>
    </w:div>
    <w:div w:id="2093115725">
      <w:bodyDiv w:val="1"/>
      <w:marLeft w:val="0"/>
      <w:marRight w:val="0"/>
      <w:marTop w:val="0"/>
      <w:marBottom w:val="0"/>
      <w:divBdr>
        <w:top w:val="none" w:sz="0" w:space="0" w:color="auto"/>
        <w:left w:val="none" w:sz="0" w:space="0" w:color="auto"/>
        <w:bottom w:val="none" w:sz="0" w:space="0" w:color="auto"/>
        <w:right w:val="none" w:sz="0" w:space="0" w:color="auto"/>
      </w:divBdr>
    </w:div>
    <w:div w:id="2094425206">
      <w:bodyDiv w:val="1"/>
      <w:marLeft w:val="0"/>
      <w:marRight w:val="0"/>
      <w:marTop w:val="0"/>
      <w:marBottom w:val="0"/>
      <w:divBdr>
        <w:top w:val="none" w:sz="0" w:space="0" w:color="auto"/>
        <w:left w:val="none" w:sz="0" w:space="0" w:color="auto"/>
        <w:bottom w:val="none" w:sz="0" w:space="0" w:color="auto"/>
        <w:right w:val="none" w:sz="0" w:space="0" w:color="auto"/>
      </w:divBdr>
    </w:div>
    <w:div w:id="2099934871">
      <w:bodyDiv w:val="1"/>
      <w:marLeft w:val="0"/>
      <w:marRight w:val="0"/>
      <w:marTop w:val="0"/>
      <w:marBottom w:val="0"/>
      <w:divBdr>
        <w:top w:val="none" w:sz="0" w:space="0" w:color="auto"/>
        <w:left w:val="none" w:sz="0" w:space="0" w:color="auto"/>
        <w:bottom w:val="none" w:sz="0" w:space="0" w:color="auto"/>
        <w:right w:val="none" w:sz="0" w:space="0" w:color="auto"/>
      </w:divBdr>
    </w:div>
    <w:div w:id="2108965866">
      <w:bodyDiv w:val="1"/>
      <w:marLeft w:val="0"/>
      <w:marRight w:val="0"/>
      <w:marTop w:val="0"/>
      <w:marBottom w:val="0"/>
      <w:divBdr>
        <w:top w:val="none" w:sz="0" w:space="0" w:color="auto"/>
        <w:left w:val="none" w:sz="0" w:space="0" w:color="auto"/>
        <w:bottom w:val="none" w:sz="0" w:space="0" w:color="auto"/>
        <w:right w:val="none" w:sz="0" w:space="0" w:color="auto"/>
      </w:divBdr>
    </w:div>
    <w:div w:id="2113238873">
      <w:bodyDiv w:val="1"/>
      <w:marLeft w:val="0"/>
      <w:marRight w:val="0"/>
      <w:marTop w:val="0"/>
      <w:marBottom w:val="0"/>
      <w:divBdr>
        <w:top w:val="none" w:sz="0" w:space="0" w:color="auto"/>
        <w:left w:val="none" w:sz="0" w:space="0" w:color="auto"/>
        <w:bottom w:val="none" w:sz="0" w:space="0" w:color="auto"/>
        <w:right w:val="none" w:sz="0" w:space="0" w:color="auto"/>
      </w:divBdr>
    </w:div>
    <w:div w:id="2127382377">
      <w:bodyDiv w:val="1"/>
      <w:marLeft w:val="0"/>
      <w:marRight w:val="0"/>
      <w:marTop w:val="0"/>
      <w:marBottom w:val="0"/>
      <w:divBdr>
        <w:top w:val="none" w:sz="0" w:space="0" w:color="auto"/>
        <w:left w:val="none" w:sz="0" w:space="0" w:color="auto"/>
        <w:bottom w:val="none" w:sz="0" w:space="0" w:color="auto"/>
        <w:right w:val="none" w:sz="0" w:space="0" w:color="auto"/>
      </w:divBdr>
    </w:div>
    <w:div w:id="2128232937">
      <w:bodyDiv w:val="1"/>
      <w:marLeft w:val="0"/>
      <w:marRight w:val="0"/>
      <w:marTop w:val="0"/>
      <w:marBottom w:val="0"/>
      <w:divBdr>
        <w:top w:val="none" w:sz="0" w:space="0" w:color="auto"/>
        <w:left w:val="none" w:sz="0" w:space="0" w:color="auto"/>
        <w:bottom w:val="none" w:sz="0" w:space="0" w:color="auto"/>
        <w:right w:val="none" w:sz="0" w:space="0" w:color="auto"/>
      </w:divBdr>
    </w:div>
    <w:div w:id="2132242376">
      <w:bodyDiv w:val="1"/>
      <w:marLeft w:val="0"/>
      <w:marRight w:val="0"/>
      <w:marTop w:val="0"/>
      <w:marBottom w:val="0"/>
      <w:divBdr>
        <w:top w:val="none" w:sz="0" w:space="0" w:color="auto"/>
        <w:left w:val="none" w:sz="0" w:space="0" w:color="auto"/>
        <w:bottom w:val="none" w:sz="0" w:space="0" w:color="auto"/>
        <w:right w:val="none" w:sz="0" w:space="0" w:color="auto"/>
      </w:divBdr>
    </w:div>
    <w:div w:id="2134975048">
      <w:bodyDiv w:val="1"/>
      <w:marLeft w:val="0"/>
      <w:marRight w:val="0"/>
      <w:marTop w:val="0"/>
      <w:marBottom w:val="0"/>
      <w:divBdr>
        <w:top w:val="none" w:sz="0" w:space="0" w:color="auto"/>
        <w:left w:val="none" w:sz="0" w:space="0" w:color="auto"/>
        <w:bottom w:val="none" w:sz="0" w:space="0" w:color="auto"/>
        <w:right w:val="none" w:sz="0" w:space="0" w:color="auto"/>
      </w:divBdr>
    </w:div>
    <w:div w:id="2136871415">
      <w:bodyDiv w:val="1"/>
      <w:marLeft w:val="0"/>
      <w:marRight w:val="0"/>
      <w:marTop w:val="0"/>
      <w:marBottom w:val="0"/>
      <w:divBdr>
        <w:top w:val="none" w:sz="0" w:space="0" w:color="auto"/>
        <w:left w:val="none" w:sz="0" w:space="0" w:color="auto"/>
        <w:bottom w:val="none" w:sz="0" w:space="0" w:color="auto"/>
        <w:right w:val="none" w:sz="0" w:space="0" w:color="auto"/>
      </w:divBdr>
    </w:div>
    <w:div w:id="2138526927">
      <w:bodyDiv w:val="1"/>
      <w:marLeft w:val="0"/>
      <w:marRight w:val="0"/>
      <w:marTop w:val="0"/>
      <w:marBottom w:val="0"/>
      <w:divBdr>
        <w:top w:val="none" w:sz="0" w:space="0" w:color="auto"/>
        <w:left w:val="none" w:sz="0" w:space="0" w:color="auto"/>
        <w:bottom w:val="none" w:sz="0" w:space="0" w:color="auto"/>
        <w:right w:val="none" w:sz="0" w:space="0" w:color="auto"/>
      </w:divBdr>
    </w:div>
    <w:div w:id="2142184361">
      <w:bodyDiv w:val="1"/>
      <w:marLeft w:val="0"/>
      <w:marRight w:val="0"/>
      <w:marTop w:val="0"/>
      <w:marBottom w:val="0"/>
      <w:divBdr>
        <w:top w:val="none" w:sz="0" w:space="0" w:color="auto"/>
        <w:left w:val="none" w:sz="0" w:space="0" w:color="auto"/>
        <w:bottom w:val="none" w:sz="0" w:space="0" w:color="auto"/>
        <w:right w:val="none" w:sz="0" w:space="0" w:color="auto"/>
      </w:divBdr>
    </w:div>
    <w:div w:id="2144540870">
      <w:bodyDiv w:val="1"/>
      <w:marLeft w:val="0"/>
      <w:marRight w:val="0"/>
      <w:marTop w:val="0"/>
      <w:marBottom w:val="0"/>
      <w:divBdr>
        <w:top w:val="none" w:sz="0" w:space="0" w:color="auto"/>
        <w:left w:val="none" w:sz="0" w:space="0" w:color="auto"/>
        <w:bottom w:val="none" w:sz="0" w:space="0" w:color="auto"/>
        <w:right w:val="none" w:sz="0" w:space="0" w:color="auto"/>
      </w:divBdr>
    </w:div>
    <w:div w:id="21458517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www.tankonyvtar.hu/en/tartalom/tamop425/0046_adatbanyaszat/ch05s07.html" TargetMode="External"/></Relationship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openxmlformats.org/officeDocument/2006/relationships/comments" Target="comments.xml"/><Relationship Id="rId42" Type="http://schemas.openxmlformats.org/officeDocument/2006/relationships/image" Target="media/image18.wmf"/><Relationship Id="rId47" Type="http://schemas.openxmlformats.org/officeDocument/2006/relationships/oleObject" Target="embeddings/oleObject6.bin"/><Relationship Id="rId63" Type="http://schemas.openxmlformats.org/officeDocument/2006/relationships/image" Target="media/image30.jpeg"/><Relationship Id="rId68" Type="http://schemas.openxmlformats.org/officeDocument/2006/relationships/image" Target="media/image35.png"/><Relationship Id="rId16" Type="http://schemas.openxmlformats.org/officeDocument/2006/relationships/hyperlink" Target="http://hu.wikipedia.org/wiki/Stratus" TargetMode="External"/><Relationship Id="rId11" Type="http://schemas.openxmlformats.org/officeDocument/2006/relationships/hyperlink" Target="http://hu.wikipedia.org/wiki/Cirrocumulus" TargetMode="External"/><Relationship Id="rId24" Type="http://schemas.openxmlformats.org/officeDocument/2006/relationships/image" Target="media/image5.png"/><Relationship Id="rId32" Type="http://schemas.openxmlformats.org/officeDocument/2006/relationships/image" Target="media/image11.jpeg"/><Relationship Id="rId37" Type="http://schemas.openxmlformats.org/officeDocument/2006/relationships/oleObject" Target="embeddings/oleObject1.bin"/><Relationship Id="rId40" Type="http://schemas.openxmlformats.org/officeDocument/2006/relationships/image" Target="media/image17.wmf"/><Relationship Id="rId45" Type="http://schemas.openxmlformats.org/officeDocument/2006/relationships/oleObject" Target="embeddings/oleObject5.bin"/><Relationship Id="rId53" Type="http://schemas.openxmlformats.org/officeDocument/2006/relationships/oleObject" Target="embeddings/oleObject9.bin"/><Relationship Id="rId58" Type="http://schemas.openxmlformats.org/officeDocument/2006/relationships/image" Target="media/image26.wmf"/><Relationship Id="rId66" Type="http://schemas.openxmlformats.org/officeDocument/2006/relationships/image" Target="media/image33.jpeg"/><Relationship Id="rId74" Type="http://schemas.openxmlformats.org/officeDocument/2006/relationships/image" Target="media/image41.png"/><Relationship Id="rId79" Type="http://schemas.microsoft.com/office/2011/relationships/people" Target="people.xml"/><Relationship Id="rId5" Type="http://schemas.openxmlformats.org/officeDocument/2006/relationships/webSettings" Target="webSettings.xml"/><Relationship Id="rId61" Type="http://schemas.openxmlformats.org/officeDocument/2006/relationships/image" Target="media/image28.png"/><Relationship Id="rId19" Type="http://schemas.openxmlformats.org/officeDocument/2006/relationships/hyperlink" Target="http://hu.wikipedia.org/wiki/Cumulonimbus" TargetMode="External"/><Relationship Id="rId14" Type="http://schemas.openxmlformats.org/officeDocument/2006/relationships/hyperlink" Target="http://hu.wikipedia.org/wiki/Altostratus" TargetMode="External"/><Relationship Id="rId22" Type="http://schemas.microsoft.com/office/2011/relationships/commentsExtended" Target="commentsExtended.xml"/><Relationship Id="rId27" Type="http://schemas.openxmlformats.org/officeDocument/2006/relationships/image" Target="media/image8.png"/><Relationship Id="rId30" Type="http://schemas.openxmlformats.org/officeDocument/2006/relationships/chart" Target="charts/chart2.xml"/><Relationship Id="rId35" Type="http://schemas.openxmlformats.org/officeDocument/2006/relationships/image" Target="media/image14.png"/><Relationship Id="rId43" Type="http://schemas.openxmlformats.org/officeDocument/2006/relationships/oleObject" Target="embeddings/oleObject4.bin"/><Relationship Id="rId48" Type="http://schemas.openxmlformats.org/officeDocument/2006/relationships/image" Target="media/image21.wmf"/><Relationship Id="rId56" Type="http://schemas.openxmlformats.org/officeDocument/2006/relationships/image" Target="media/image25.wmf"/><Relationship Id="rId64" Type="http://schemas.openxmlformats.org/officeDocument/2006/relationships/image" Target="media/image31.jpeg"/><Relationship Id="rId69" Type="http://schemas.openxmlformats.org/officeDocument/2006/relationships/image" Target="media/image36.png"/><Relationship Id="rId77" Type="http://schemas.openxmlformats.org/officeDocument/2006/relationships/footer" Target="footer2.xml"/><Relationship Id="rId8" Type="http://schemas.openxmlformats.org/officeDocument/2006/relationships/image" Target="media/image1.jpeg"/><Relationship Id="rId51" Type="http://schemas.openxmlformats.org/officeDocument/2006/relationships/oleObject" Target="embeddings/oleObject8.bin"/><Relationship Id="rId72" Type="http://schemas.openxmlformats.org/officeDocument/2006/relationships/image" Target="media/image39.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hu.wikipedia.org/wiki/Cirrostratus" TargetMode="External"/><Relationship Id="rId17" Type="http://schemas.openxmlformats.org/officeDocument/2006/relationships/hyperlink" Target="http://hu.wikipedia.org/wiki/Gomolyfelh%C5%91" TargetMode="External"/><Relationship Id="rId25" Type="http://schemas.openxmlformats.org/officeDocument/2006/relationships/image" Target="media/image6.jpeg"/><Relationship Id="rId33" Type="http://schemas.openxmlformats.org/officeDocument/2006/relationships/image" Target="media/image12.emf"/><Relationship Id="rId38" Type="http://schemas.openxmlformats.org/officeDocument/2006/relationships/image" Target="media/image16.wmf"/><Relationship Id="rId46" Type="http://schemas.openxmlformats.org/officeDocument/2006/relationships/image" Target="media/image20.wmf"/><Relationship Id="rId59" Type="http://schemas.openxmlformats.org/officeDocument/2006/relationships/oleObject" Target="embeddings/oleObject12.bin"/><Relationship Id="rId67" Type="http://schemas.openxmlformats.org/officeDocument/2006/relationships/image" Target="media/image34.jpeg"/><Relationship Id="rId20" Type="http://schemas.openxmlformats.org/officeDocument/2006/relationships/image" Target="media/image3.png"/><Relationship Id="rId41" Type="http://schemas.openxmlformats.org/officeDocument/2006/relationships/oleObject" Target="embeddings/oleObject3.bin"/><Relationship Id="rId54" Type="http://schemas.openxmlformats.org/officeDocument/2006/relationships/image" Target="media/image24.wmf"/><Relationship Id="rId62" Type="http://schemas.openxmlformats.org/officeDocument/2006/relationships/image" Target="media/image29.jpeg"/><Relationship Id="rId70" Type="http://schemas.openxmlformats.org/officeDocument/2006/relationships/image" Target="media/image37.png"/><Relationship Id="rId75"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hu.wikipedia.org/w/index.php?title=Stratocumulus&amp;action=edit&amp;redlink=1" TargetMode="External"/><Relationship Id="rId23" Type="http://schemas.openxmlformats.org/officeDocument/2006/relationships/image" Target="media/image4.png"/><Relationship Id="rId28" Type="http://schemas.openxmlformats.org/officeDocument/2006/relationships/image" Target="media/image9.jpeg"/><Relationship Id="rId36" Type="http://schemas.openxmlformats.org/officeDocument/2006/relationships/image" Target="media/image15.wmf"/><Relationship Id="rId49" Type="http://schemas.openxmlformats.org/officeDocument/2006/relationships/oleObject" Target="embeddings/oleObject7.bin"/><Relationship Id="rId57" Type="http://schemas.openxmlformats.org/officeDocument/2006/relationships/oleObject" Target="embeddings/oleObject11.bin"/><Relationship Id="rId10" Type="http://schemas.openxmlformats.org/officeDocument/2006/relationships/hyperlink" Target="http://hu.wikipedia.org/wiki/Cirrus" TargetMode="External"/><Relationship Id="rId31" Type="http://schemas.openxmlformats.org/officeDocument/2006/relationships/image" Target="media/image10.png"/><Relationship Id="rId44" Type="http://schemas.openxmlformats.org/officeDocument/2006/relationships/image" Target="media/image19.wmf"/><Relationship Id="rId52" Type="http://schemas.openxmlformats.org/officeDocument/2006/relationships/image" Target="media/image23.wmf"/><Relationship Id="rId60" Type="http://schemas.openxmlformats.org/officeDocument/2006/relationships/image" Target="media/image27.png"/><Relationship Id="rId65" Type="http://schemas.openxmlformats.org/officeDocument/2006/relationships/image" Target="media/image32.jpeg"/><Relationship Id="rId73" Type="http://schemas.openxmlformats.org/officeDocument/2006/relationships/image" Target="media/image40.pn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yperlink" Target="http://hu.wikipedia.org/wiki/Altocumulus" TargetMode="External"/><Relationship Id="rId18" Type="http://schemas.openxmlformats.org/officeDocument/2006/relationships/hyperlink" Target="http://hu.wikipedia.org/wiki/Nimbostratus" TargetMode="External"/><Relationship Id="rId39" Type="http://schemas.openxmlformats.org/officeDocument/2006/relationships/oleObject" Target="embeddings/oleObject2.bin"/><Relationship Id="rId34" Type="http://schemas.openxmlformats.org/officeDocument/2006/relationships/image" Target="media/image13.png"/><Relationship Id="rId50" Type="http://schemas.openxmlformats.org/officeDocument/2006/relationships/image" Target="media/image22.wmf"/><Relationship Id="rId55" Type="http://schemas.openxmlformats.org/officeDocument/2006/relationships/oleObject" Target="embeddings/oleObject10.bin"/><Relationship Id="rId76"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38.png"/><Relationship Id="rId2" Type="http://schemas.openxmlformats.org/officeDocument/2006/relationships/numbering" Target="numbering.xml"/><Relationship Id="rId29" Type="http://schemas.openxmlformats.org/officeDocument/2006/relationships/chart" Target="charts/chart1.xml"/></Relationships>
</file>

<file path=word/_rels/header1.xml.rels><?xml version="1.0" encoding="UTF-8" standalone="yes"?>
<Relationships xmlns="http://schemas.openxmlformats.org/package/2006/relationships"><Relationship Id="rId1" Type="http://schemas.openxmlformats.org/officeDocument/2006/relationships/image" Target="media/image42.png"/></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munkalap1.xlsx"/></Relationships>
</file>

<file path=word/charts/_rels/chart2.xml.rels><?xml version="1.0" encoding="UTF-8" standalone="yes"?>
<Relationships xmlns="http://schemas.openxmlformats.org/package/2006/relationships"><Relationship Id="rId1" Type="http://schemas.openxmlformats.org/officeDocument/2006/relationships/package" Target="../embeddings/Microsoft_Excel-munkalap2.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hu-H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view3D>
      <c:rotX val="15"/>
      <c:rotY val="20"/>
      <c:rAngAx val="1"/>
    </c:view3D>
    <c:floor>
      <c:thickness val="0"/>
    </c:floor>
    <c:sideWall>
      <c:thickness val="0"/>
    </c:sideWall>
    <c:backWall>
      <c:thickness val="0"/>
    </c:backWall>
    <c:plotArea>
      <c:layout/>
      <c:bar3DChart>
        <c:barDir val="col"/>
        <c:grouping val="clustered"/>
        <c:varyColors val="0"/>
        <c:ser>
          <c:idx val="0"/>
          <c:order val="0"/>
          <c:tx>
            <c:strRef>
              <c:f>Munka1!$B$1</c:f>
              <c:strCache>
                <c:ptCount val="1"/>
                <c:pt idx="0">
                  <c:v>Helyes </c:v>
                </c:pt>
              </c:strCache>
            </c:strRef>
          </c:tx>
          <c:invertIfNegative val="0"/>
          <c:cat>
            <c:strRef>
              <c:f>Munka1!$A$2:$A$4</c:f>
              <c:strCache>
                <c:ptCount val="3"/>
                <c:pt idx="0">
                  <c:v>Különálló képeken</c:v>
                </c:pt>
                <c:pt idx="1">
                  <c:v>Sorozaton</c:v>
                </c:pt>
                <c:pt idx="2">
                  <c:v>Együttesen</c:v>
                </c:pt>
              </c:strCache>
            </c:strRef>
          </c:cat>
          <c:val>
            <c:numRef>
              <c:f>Munka1!$B$2:$B$4</c:f>
              <c:numCache>
                <c:formatCode>0.00%</c:formatCode>
                <c:ptCount val="3"/>
                <c:pt idx="0">
                  <c:v>0.54049999999999998</c:v>
                </c:pt>
                <c:pt idx="1">
                  <c:v>0.77970000000000073</c:v>
                </c:pt>
                <c:pt idx="2">
                  <c:v>0.76170000000000082</c:v>
                </c:pt>
              </c:numCache>
            </c:numRef>
          </c:val>
        </c:ser>
        <c:ser>
          <c:idx val="1"/>
          <c:order val="1"/>
          <c:tx>
            <c:strRef>
              <c:f>Munka1!$C$1</c:f>
              <c:strCache>
                <c:ptCount val="1"/>
                <c:pt idx="0">
                  <c:v>Hibás</c:v>
                </c:pt>
              </c:strCache>
            </c:strRef>
          </c:tx>
          <c:invertIfNegative val="0"/>
          <c:cat>
            <c:strRef>
              <c:f>Munka1!$A$2:$A$4</c:f>
              <c:strCache>
                <c:ptCount val="3"/>
                <c:pt idx="0">
                  <c:v>Különálló képeken</c:v>
                </c:pt>
                <c:pt idx="1">
                  <c:v>Sorozaton</c:v>
                </c:pt>
                <c:pt idx="2">
                  <c:v>Együttesen</c:v>
                </c:pt>
              </c:strCache>
            </c:strRef>
          </c:cat>
          <c:val>
            <c:numRef>
              <c:f>Munka1!$C$2:$C$4</c:f>
              <c:numCache>
                <c:formatCode>0.00%</c:formatCode>
                <c:ptCount val="3"/>
                <c:pt idx="0">
                  <c:v>0.45950000000000002</c:v>
                </c:pt>
                <c:pt idx="1">
                  <c:v>0.22030000000000005</c:v>
                </c:pt>
                <c:pt idx="2">
                  <c:v>0.23830000000000001</c:v>
                </c:pt>
              </c:numCache>
            </c:numRef>
          </c:val>
        </c:ser>
        <c:dLbls>
          <c:showLegendKey val="0"/>
          <c:showVal val="0"/>
          <c:showCatName val="0"/>
          <c:showSerName val="0"/>
          <c:showPercent val="0"/>
          <c:showBubbleSize val="0"/>
        </c:dLbls>
        <c:gapWidth val="150"/>
        <c:shape val="cylinder"/>
        <c:axId val="1781454576"/>
        <c:axId val="1571410608"/>
        <c:axId val="0"/>
      </c:bar3DChart>
      <c:catAx>
        <c:axId val="1781454576"/>
        <c:scaling>
          <c:orientation val="minMax"/>
        </c:scaling>
        <c:delete val="0"/>
        <c:axPos val="b"/>
        <c:numFmt formatCode="General" sourceLinked="0"/>
        <c:majorTickMark val="out"/>
        <c:minorTickMark val="none"/>
        <c:tickLblPos val="nextTo"/>
        <c:crossAx val="1571410608"/>
        <c:crosses val="autoZero"/>
        <c:auto val="1"/>
        <c:lblAlgn val="ctr"/>
        <c:lblOffset val="100"/>
        <c:noMultiLvlLbl val="0"/>
      </c:catAx>
      <c:valAx>
        <c:axId val="1571410608"/>
        <c:scaling>
          <c:orientation val="minMax"/>
        </c:scaling>
        <c:delete val="0"/>
        <c:axPos val="l"/>
        <c:majorGridlines/>
        <c:numFmt formatCode="0.00%" sourceLinked="1"/>
        <c:majorTickMark val="out"/>
        <c:minorTickMark val="none"/>
        <c:tickLblPos val="nextTo"/>
        <c:crossAx val="1781454576"/>
        <c:crosses val="autoZero"/>
        <c:crossBetween val="between"/>
      </c:valAx>
    </c:plotArea>
    <c:legend>
      <c:legendPos val="r"/>
      <c:overlay val="0"/>
    </c:legend>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hu-HU"/>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hu-HU"/>
              <a:t>Program</a:t>
            </a:r>
            <a:r>
              <a:rPr lang="hu-HU" baseline="0"/>
              <a:t> eredményeinek fejlődése</a:t>
            </a:r>
            <a:endParaRPr lang="en-US"/>
          </a:p>
        </c:rich>
      </c:tx>
      <c:overlay val="0"/>
    </c:title>
    <c:autoTitleDeleted val="0"/>
    <c:plotArea>
      <c:layout/>
      <c:lineChart>
        <c:grouping val="standard"/>
        <c:varyColors val="0"/>
        <c:ser>
          <c:idx val="2"/>
          <c:order val="0"/>
          <c:tx>
            <c:strRef>
              <c:f>Munka1!$D$1</c:f>
              <c:strCache>
                <c:ptCount val="1"/>
                <c:pt idx="0">
                  <c:v>%</c:v>
                </c:pt>
              </c:strCache>
            </c:strRef>
          </c:tx>
          <c:spPr>
            <a:ln>
              <a:solidFill>
                <a:srgbClr val="FF0000"/>
              </a:solidFill>
            </a:ln>
          </c:spPr>
          <c:marker>
            <c:symbol val="none"/>
          </c:marker>
          <c:cat>
            <c:strRef>
              <c:f>Munka1!$A$2:$A$5</c:f>
              <c:strCache>
                <c:ptCount val="4"/>
                <c:pt idx="0">
                  <c:v>2013.10.</c:v>
                </c:pt>
                <c:pt idx="1">
                  <c:v>2013.11.</c:v>
                </c:pt>
                <c:pt idx="2">
                  <c:v>2014.03.</c:v>
                </c:pt>
                <c:pt idx="3">
                  <c:v>2014.04.</c:v>
                </c:pt>
              </c:strCache>
            </c:strRef>
          </c:cat>
          <c:val>
            <c:numRef>
              <c:f>Munka1!$D$2:$D$5</c:f>
              <c:numCache>
                <c:formatCode>0%</c:formatCode>
                <c:ptCount val="4"/>
                <c:pt idx="0">
                  <c:v>0.45</c:v>
                </c:pt>
                <c:pt idx="1">
                  <c:v>0.76000000000000056</c:v>
                </c:pt>
                <c:pt idx="2">
                  <c:v>0.86000000000000054</c:v>
                </c:pt>
                <c:pt idx="3">
                  <c:v>0.87000000000000055</c:v>
                </c:pt>
              </c:numCache>
            </c:numRef>
          </c:val>
          <c:smooth val="0"/>
        </c:ser>
        <c:dLbls>
          <c:showLegendKey val="0"/>
          <c:showVal val="0"/>
          <c:showCatName val="0"/>
          <c:showSerName val="0"/>
          <c:showPercent val="0"/>
          <c:showBubbleSize val="0"/>
        </c:dLbls>
        <c:smooth val="0"/>
        <c:axId val="1571420400"/>
        <c:axId val="1571197296"/>
      </c:lineChart>
      <c:dateAx>
        <c:axId val="1571420400"/>
        <c:scaling>
          <c:orientation val="minMax"/>
        </c:scaling>
        <c:delete val="0"/>
        <c:axPos val="b"/>
        <c:numFmt formatCode="General" sourceLinked="1"/>
        <c:majorTickMark val="out"/>
        <c:minorTickMark val="none"/>
        <c:tickLblPos val="nextTo"/>
        <c:crossAx val="1571197296"/>
        <c:crosses val="autoZero"/>
        <c:auto val="0"/>
        <c:lblOffset val="100"/>
        <c:baseTimeUnit val="days"/>
      </c:dateAx>
      <c:valAx>
        <c:axId val="1571197296"/>
        <c:scaling>
          <c:orientation val="minMax"/>
        </c:scaling>
        <c:delete val="0"/>
        <c:axPos val="l"/>
        <c:majorGridlines/>
        <c:numFmt formatCode="0%" sourceLinked="1"/>
        <c:majorTickMark val="out"/>
        <c:minorTickMark val="none"/>
        <c:tickLblPos val="nextTo"/>
        <c:crossAx val="1571420400"/>
        <c:crosses val="autoZero"/>
        <c:crossBetween val="between"/>
      </c:valAx>
    </c:plotArea>
    <c:plotVisOnly val="1"/>
    <c:dispBlanksAs val="gap"/>
    <c:showDLblsOverMax val="0"/>
  </c:chart>
  <c:externalData r:id="rId1">
    <c:autoUpdate val="0"/>
  </c:externalData>
</c:chartSpace>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Ors13</b:Tag>
    <b:SourceType>Misc</b:SourceType>
    <b:Guid>{5E644E1C-02D4-4CA1-A0E4-BA347BE6F21A}</b:Guid>
    <b:Author>
      <b:Author>
        <b:Corporate>Országos Meteorológiai Szolgálat</b:Corporate>
      </b:Author>
    </b:Author>
    <b:Title>Gépi látó rendszerünk fejlesztésének a támogatására elkészült írásos specifikáció és képgyűjtemény</b:Title>
    <b:Year>2013</b:Year>
    <b:LCID>hu-HU</b:LCID>
    <b:City>Budapest</b:City>
    <b:RefOrder>1</b:RefOrder>
  </b:Source>
  <b:Source>
    <b:Tag>Jér11</b:Tag>
    <b:SourceType>ArticleInAPeriodical</b:SourceType>
    <b:Guid>{501B1CB4-F605-4806-85A7-320E4D75D510}</b:Guid>
    <b:Title>Rain or Snow Detection in Image Sequences Through Use of a Histogram of Orientation of Streaks</b:Title>
    <b:Year>2010/2011</b:Year>
    <b:Author>
      <b:Author>
        <b:NameList>
          <b:Person>
            <b:Last>Bossu</b:Last>
            <b:First>Jérémie</b:First>
          </b:Person>
          <b:Person>
            <b:Last>Hautiére</b:Last>
            <b:First>Nicolas</b:First>
          </b:Person>
          <b:Person>
            <b:Last>Tarel</b:Last>
            <b:First>Jean-Philippe</b:First>
          </b:Person>
        </b:NameList>
      </b:Author>
    </b:Author>
    <b:PeriodicalTitle>Int J Comput Vis</b:PeriodicalTitle>
    <b:LCID>en-US</b:LCID>
    <b:RefOrder>15</b:RefOrder>
  </b:Source>
  <b:Source>
    <b:Tag>NAY06</b:Tag>
    <b:SourceType>JournalArticle</b:SourceType>
    <b:Guid>{C45DD643-0236-4F9C-80A9-B4163DE18956}</b:Guid>
    <b:Author>
      <b:Author>
        <b:NameList>
          <b:Person>
            <b:Last>Grag</b:Last>
            <b:First>Kshitiz</b:First>
          </b:Person>
          <b:Person>
            <b:Last>Shree</b:Last>
            <b:Middle>K</b:Middle>
            <b:First>Nayar</b:First>
          </b:Person>
        </b:NameList>
      </b:Author>
    </b:Author>
    <b:Title>Vision and Rain</b:Title>
    <b:Year>2006</b:Year>
    <b:JournalName>Department of Computer Science, Columbia University, New York, NY, 10027</b:JournalName>
    <b:LCID>en-US</b:LCID>
    <b:RefOrder>14</b:RefOrder>
  </b:Source>
  <b:Source>
    <b:Tag>Pro</b:Tag>
    <b:SourceType>ElectronicSource</b:SourceType>
    <b:Guid>{E2E2FB1C-7415-4E1D-A49D-602054427A73}</b:Guid>
    <b:Title>ECE 468: Digital Image Processing, Lecture 18</b:Title>
    <b:City>Origon State University</b:City>
    <b:Author>
      <b:Author>
        <b:NameList>
          <b:Person>
            <b:Last>Todorovic</b:Last>
            <b:First>Sinisa</b:First>
          </b:Person>
        </b:NameList>
      </b:Author>
    </b:Author>
    <b:LCID>en-US</b:LCID>
    <b:RefOrder>7</b:RefOrder>
  </b:Source>
  <b:Source>
    <b:Tag>Clo06</b:Tag>
    <b:SourceType>Book</b:SourceType>
    <b:Guid>{B0AA1457-52CE-4083-9475-B009B50A711D}</b:Guid>
    <b:Title>Cloud types for observers, Reading the sky</b:Title>
    <b:Year>2006</b:Year>
    <b:LCID>en-US</b:LCID>
    <b:Author>
      <b:Author>
        <b:Corporate>Met Office</b:Corporate>
      </b:Author>
    </b:Author>
    <b:RefOrder>4</b:RefOrder>
  </b:Source>
  <b:Source>
    <b:Tag>Nas10</b:Tag>
    <b:SourceType>JournalArticle</b:SourceType>
    <b:Guid>{77137F5A-79A2-4DE9-846B-8DAC7A65A651}</b:Guid>
    <b:Author>
      <b:Author>
        <b:NameList>
          <b:Person>
            <b:Last>Nashashibi</b:Last>
            <b:First>Fawzi</b:First>
          </b:Person>
          <b:Person>
            <b:First>Raoul</b:First>
            <b:Middle>de Charette</b:Middle>
          </b:Person>
          <b:Person>
            <b:Last>Lia</b:Last>
            <b:First>Alexandre</b:First>
          </b:Person>
        </b:NameList>
      </b:Author>
    </b:Author>
    <b:Title>Detection of Unfocused Raindrops on a Windscreen using Low Level Image Processing</b:Title>
    <b:City>Paris, France </b:City>
    <b:Year>2010</b:Year>
    <b:JournalName>International Conference on Control, Automation, Robotics and Vision, Singapour</b:JournalName>
    <b:RefOrder>16</b:RefOrder>
  </b:Source>
  <b:Source>
    <b:Tag>Mar08</b:Tag>
    <b:SourceType>JournalArticle</b:SourceType>
    <b:Guid>{95859B15-89A0-4AF8-AE57-0431E73939EE}</b:Guid>
    <b:Author>
      <b:Author>
        <b:NameList>
          <b:Person>
            <b:Last>Nixon</b:Last>
            <b:First>Mark</b:First>
            <b:Middle>S</b:Middle>
          </b:Person>
          <b:Person>
            <b:Last>Aguado</b:Last>
            <b:First>Alberto</b:First>
            <b:Middle>S</b:Middle>
          </b:Person>
        </b:NameList>
      </b:Author>
    </b:Author>
    <b:Title>Feature Extraction and Image Processing</b:Title>
    <b:JournalName>Academic Press</b:JournalName>
    <b:Year>2008</b:Year>
    <b:Pages>88.</b:Pages>
    <b:LCID>en-US</b:LCID>
    <b:RefOrder>6</b:RefOrder>
  </b:Source>
  <b:Source>
    <b:Tag>Tru98</b:Tag>
    <b:SourceType>Book</b:SourceType>
    <b:Guid>{D2F77277-BED9-491D-BBFC-A5907B84C5A6}</b:Guid>
    <b:Author>
      <b:Author>
        <b:NameList>
          <b:Person>
            <b:Last>Trucco</b:Last>
            <b:First>E</b:First>
          </b:Person>
          <b:Person>
            <b:Last>Verri</b:Last>
            <b:First>A</b:First>
          </b:Person>
        </b:NameList>
      </b:Author>
    </b:Author>
    <b:Title>Introductory Techniques for 3-D Computer Vision</b:Title>
    <b:Year>1998</b:Year>
    <b:LCID>en-US</b:LCID>
    <b:City>Prentice Hall</b:City>
    <b:RefOrder>10</b:RefOrder>
  </b:Source>
  <b:Source>
    <b:Tag>JYB00</b:Tag>
    <b:SourceType>JournalArticle</b:SourceType>
    <b:Guid>{9F27EDF2-8AEA-42FA-B4FD-2489AAA14A55}</b:Guid>
    <b:Author>
      <b:Author>
        <b:NameList>
          <b:Person>
            <b:Last>Bouguet</b:Last>
            <b:First>J</b:First>
            <b:Middle>Y</b:Middle>
          </b:Person>
        </b:NameList>
      </b:Author>
    </b:Author>
    <b:Title>Pyramidal Implementation of the Lucas Kanade Feature Tracker</b:Title>
    <b:JournalName>Intel Corporation, Microprocessor Research Labs</b:JournalName>
    <b:Year>2000</b:Year>
    <b:LCID>en-US</b:LCID>
    <b:RefOrder>9</b:RefOrder>
  </b:Source>
  <b:Source>
    <b:Tag>Sai11</b:Tag>
    <b:SourceType>JournalArticle</b:SourceType>
    <b:Guid>{A3F2583C-F7E9-4311-9654-00317347183F}</b:Guid>
    <b:Author>
      <b:Author>
        <b:NameList>
          <b:Person>
            <b:Last>Sainarayanan</b:Last>
            <b:First>Jyoti</b:First>
            <b:Middle>Malik Ratna Dahiya G.</b:Middle>
          </b:Person>
        </b:NameList>
      </b:Author>
    </b:Author>
    <b:Title>Harris Operator Corner Detection using Sliding Window Method</b:Title>
    <b:Year>May 2011</b:Year>
    <b:LCID>en-US</b:LCID>
    <b:JournalName>International Journal of Computer Applications</b:JournalName>
    <b:Volume>22</b:Volume>
    <b:Issue>1</b:Issue>
    <b:RefOrder>11</b:RefOrder>
  </b:Source>
  <b:Source>
    <b:Tag>MPS</b:Tag>
    <b:SourceType>JournalArticle</b:SourceType>
    <b:Guid>{DA9A492E-209F-4EEC-9213-B272A4147988}</b:Guid>
    <b:Author>
      <b:Author>
        <b:NameList>
          <b:Person>
            <b:Last>Souza Echer</b:Last>
            <b:First>M</b:First>
            <b:Middle>P</b:Middle>
          </b:Person>
          <b:Person>
            <b:Last>Pereira</b:Last>
            <b:First>E</b:First>
            <b:Middle>B</b:Middle>
          </b:Person>
          <b:Person>
            <b:Last>Bins</b:Last>
            <b:First>L</b:First>
            <b:Middle>S</b:Middle>
          </b:Person>
          <b:Person>
            <b:Last>Andrade</b:Last>
            <b:First>M</b:First>
            <b:Middle>A R</b:Middle>
          </b:Person>
        </b:NameList>
      </b:Author>
    </b:Author>
    <b:Title>A Simple Method for the Assessment of the Cloud Cover State in High-Latitude</b:Title>
    <b:Pages>437-447.</b:Pages>
    <b:Year>March 2006.</b:Year>
    <b:JournalName>Journal of Atmospheric and Oceanic Technology</b:JournalName>
    <b:LCID>en-US</b:LCID>
    <b:Volume>23</b:Volume>
    <b:RefOrder>3</b:RefOrder>
  </b:Source>
  <b:Source>
    <b:Tag>RAH91</b:Tag>
    <b:SourceType>JournalArticle</b:SourceType>
    <b:Guid>{B6A21724-AFC5-4F5F-B05D-C96BD3FE0A01}</b:Guid>
    <b:LCID>en-US</b:LCID>
    <b:Author>
      <b:Author>
        <b:NameList>
          <b:Person>
            <b:Last>Haddad</b:Last>
            <b:First>R</b:First>
            <b:Middle>A</b:Middle>
          </b:Person>
          <b:Person>
            <b:Last>Akansu</b:Last>
            <b:First>A</b:First>
            <b:Middle>N</b:Middle>
          </b:Person>
        </b:NameList>
      </b:Author>
    </b:Author>
    <b:Title>A Class of Fast Gaussian Binomial Filters for Speech and Image Processing</b:Title>
    <b:JournalName>IEEE Transactions on Acoustics, Speech and Signal Processing</b:JournalName>
    <b:Year>March 1991.</b:Year>
    <b:Pages>723-727</b:Pages>
    <b:Volume>39</b:Volume>
    <b:RefOrder>5</b:RefOrder>
  </b:Source>
  <b:Source>
    <b:Tag>Fer09</b:Tag>
    <b:SourceType>JournalArticle</b:SourceType>
    <b:Guid>{F98E1B09-4088-4D3C-AD0F-1B44FBEB472D}</b:Guid>
    <b:Title>Hybrid Image Thresholding Method using Edge Detection</b:Title>
    <b:Year>April 2009</b:Year>
    <b:Author>
      <b:Author>
        <b:NameList>
          <b:Person>
            <b:Last>Samopa</b:Last>
            <b:First>Febriliyan</b:First>
          </b:Person>
          <b:Person>
            <b:Last>Asano</b:Last>
            <b:First>Akira</b:First>
          </b:Person>
        </b:NameList>
      </b:Author>
    </b:Author>
    <b:JournalName>IJCSNS International Journal of Computer Science and Network Security</b:JournalName>
    <b:Pages>292-299.</b:Pages>
    <b:LCID>en-US</b:LCID>
    <b:Volume>9</b:Volume>
    <b:Issue>4</b:Issue>
    <b:RefOrder>2</b:RefOrder>
  </b:Source>
  <b:Source>
    <b:Tag>Fle06</b:Tag>
    <b:SourceType>BookSection</b:SourceType>
    <b:Guid>{984A889E-A334-4CC5-91A5-BAE0D4847333}</b:Guid>
    <b:LCID>en-US</b:LCID>
    <b:Author>
      <b:Author>
        <b:NameList>
          <b:Person>
            <b:Last>Fleet</b:Last>
            <b:First>David</b:First>
            <b:Middle>J</b:Middle>
          </b:Person>
          <b:Person>
            <b:Last>Weiss</b:Last>
            <b:First>Yair</b:First>
          </b:Person>
        </b:NameList>
      </b:Author>
    </b:Author>
    <b:Title>Optical Flow Estimation</b:Title>
    <b:JournalName>Handboo</b:JournalName>
    <b:Year>2006</b:Year>
    <b:BookTitle>Handbook of Mathematical Models in Computer Vision</b:BookTitle>
    <b:RefOrder>12</b:RefOrder>
  </b:Source>
  <b:Source>
    <b:Tag>Vám04</b:Tag>
    <b:SourceType>BookSection</b:SourceType>
    <b:Guid>{A5A408D8-F1FC-4537-BE0C-B2F0C7FA834C}</b:Guid>
    <b:Author>
      <b:Author>
        <b:NameList>
          <b:Person>
            <b:Last>Vámossy</b:Last>
            <b:First>Z</b:First>
          </b:Person>
          <b:Person>
            <b:Last>TóthP</b:Last>
            <b:First>Á</b:First>
          </b:Person>
          <b:Person>
            <b:Last>Hirschberg</b:Last>
          </b:Person>
        </b:NameList>
      </b:Author>
    </b:Author>
    <b:Title>PAL Based Localization Using Pyramidal Lucas-Kanade Feature Tracker</b:Title>
    <b:BookTitle>IEEE Proceedings of the 2nd Serbian-Hungarian Joint Symposium on Intelligent Systems</b:BookTitle>
    <b:Year>2004</b:Year>
    <b:Pages>223-231.</b:Pages>
    <b:City>Subotica, Szerbia</b:City>
    <b:JournalName>IEEE Priceedings of the 2nd Serbian-Hungarian Joint Symposium on Intelligent Systems</b:JournalName>
    <b:LCID>en-US</b:LCID>
    <b:RefOrder>13</b:RefOrder>
  </b:Source>
  <b:Source>
    <b:Tag>Bin</b:Tag>
    <b:SourceType>JournalArticle</b:SourceType>
    <b:Guid>{232F3931-31E3-4EA8-A988-4E2B8CCF10BF}</b:Guid>
    <b:Author>
      <b:Author>
        <b:NameList>
          <b:Person>
            <b:Last>Choudhary</b:Last>
            <b:First>Binod</b:First>
            <b:Middle>Kumar</b:Middle>
          </b:Person>
          <b:Person>
            <b:Last>Sinha</b:Last>
            <b:First>Navin</b:First>
            <b:Middle>Kumar</b:Middle>
          </b:Person>
          <b:Person>
            <b:Last>Shanker</b:Last>
            <b:First>Prem</b:First>
          </b:Person>
        </b:NameList>
      </b:Author>
    </b:Author>
    <b:Title>Pyramid Method in Image Processing</b:Title>
    <b:JournalName>Journal of Information Systems and Communication</b:JournalName>
    <b:Year>2012</b:Year>
    <b:Pages>269-273.</b:Pages>
    <b:Volume>3</b:Volume>
    <b:LCID>en-US</b:LCID>
    <b:RefOrder>8</b:RefOrder>
  </b:Source>
</b:Sources>
</file>

<file path=customXml/itemProps1.xml><?xml version="1.0" encoding="utf-8"?>
<ds:datastoreItem xmlns:ds="http://schemas.openxmlformats.org/officeDocument/2006/customXml" ds:itemID="{E11F4AC0-99D0-4A14-A58B-DCE4C3ACE5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318</TotalTime>
  <Pages>1</Pages>
  <Words>15993</Words>
  <Characters>110358</Characters>
  <Application>Microsoft Office Word</Application>
  <DocSecurity>0</DocSecurity>
  <Lines>919</Lines>
  <Paragraphs>252</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126099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Bartha Márk</dc:creator>
  <cp:lastModifiedBy>Bartha Márk</cp:lastModifiedBy>
  <cp:revision>4</cp:revision>
  <cp:lastPrinted>2014-04-16T09:03:00Z</cp:lastPrinted>
  <dcterms:created xsi:type="dcterms:W3CDTF">2014-11-02T18:01:00Z</dcterms:created>
  <dcterms:modified xsi:type="dcterms:W3CDTF">2014-11-11T22:43:00Z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barthamark@googlemail.com@www.mendeley.com</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16th edition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7th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