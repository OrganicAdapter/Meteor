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harts/chart1.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41382C" w:rsidRPr="00FE0556" w:rsidTr="00BC06F0">
                                    <w:tc>
                                      <w:tcPr>
                                        <w:tcW w:w="1488" w:type="dxa"/>
                                      </w:tcPr>
                                      <w:p w:rsidR="0041382C" w:rsidRPr="00EE2E79" w:rsidRDefault="0041382C" w:rsidP="003F4DD8">
                                        <w:pPr>
                                          <w:pStyle w:val="llb"/>
                                          <w:rPr>
                                            <w:rFonts w:ascii="Arial" w:hAnsi="Arial" w:cs="Arial"/>
                                            <w:b/>
                                          </w:rPr>
                                        </w:pPr>
                                        <w:r w:rsidRPr="00EE2E79">
                                          <w:rPr>
                                            <w:rFonts w:ascii="Arial" w:hAnsi="Arial" w:cs="Arial"/>
                                            <w:b/>
                                          </w:rPr>
                                          <w:t>OE-NIK</w:t>
                                        </w:r>
                                      </w:p>
                                      <w:p w:rsidR="0041382C" w:rsidRPr="00EE2E79" w:rsidRDefault="0041382C"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41382C" w:rsidRPr="00EE2E79" w:rsidRDefault="0041382C" w:rsidP="003F4DD8">
                                        <w:pPr>
                                          <w:pStyle w:val="llb"/>
                                          <w:rPr>
                                            <w:rFonts w:ascii="Arial" w:hAnsi="Arial" w:cs="Arial"/>
                                          </w:rPr>
                                        </w:pPr>
                                        <w:r w:rsidRPr="00EE2E79">
                                          <w:rPr>
                                            <w:rFonts w:ascii="Arial" w:hAnsi="Arial" w:cs="Arial"/>
                                          </w:rPr>
                                          <w:t>Hallgató neve:</w:t>
                                        </w:r>
                                      </w:p>
                                      <w:p w:rsidR="0041382C" w:rsidRPr="00EE2E79" w:rsidRDefault="0041382C"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41382C" w:rsidRPr="00EE2E79" w:rsidRDefault="0041382C" w:rsidP="003F4DD8">
                                        <w:pPr>
                                          <w:pStyle w:val="llb"/>
                                          <w:jc w:val="right"/>
                                          <w:rPr>
                                            <w:rFonts w:ascii="Arial" w:hAnsi="Arial" w:cs="Arial"/>
                                            <w:b/>
                                          </w:rPr>
                                        </w:pPr>
                                        <w:r>
                                          <w:rPr>
                                            <w:rFonts w:ascii="Arial" w:hAnsi="Arial" w:cs="Arial"/>
                                            <w:b/>
                                          </w:rPr>
                                          <w:t>Simándi Gergely</w:t>
                                        </w:r>
                                      </w:p>
                                      <w:p w:rsidR="0041382C" w:rsidRPr="00FE0556" w:rsidRDefault="0041382C" w:rsidP="003F4DD8">
                                        <w:pPr>
                                          <w:pStyle w:val="llb"/>
                                          <w:jc w:val="right"/>
                                          <w:rPr>
                                            <w:rFonts w:ascii="Arial" w:hAnsi="Arial" w:cs="Arial"/>
                                            <w:b/>
                                          </w:rPr>
                                        </w:pPr>
                                        <w:r w:rsidRPr="00FE0556">
                                          <w:rPr>
                                            <w:rFonts w:ascii="Arial" w:hAnsi="Arial" w:cs="Arial"/>
                                            <w:b/>
                                          </w:rPr>
                                          <w:t>T/001738/FI12904/N</w:t>
                                        </w:r>
                                      </w:p>
                                    </w:tc>
                                  </w:tr>
                                </w:tbl>
                                <w:p w:rsidR="0041382C" w:rsidRDefault="0041382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41382C" w:rsidRPr="00FE0556" w:rsidTr="00BC06F0">
                              <w:tc>
                                <w:tcPr>
                                  <w:tcW w:w="1488" w:type="dxa"/>
                                </w:tcPr>
                                <w:p w:rsidR="0041382C" w:rsidRPr="00EE2E79" w:rsidRDefault="0041382C" w:rsidP="003F4DD8">
                                  <w:pPr>
                                    <w:pStyle w:val="llb"/>
                                    <w:rPr>
                                      <w:rFonts w:ascii="Arial" w:hAnsi="Arial" w:cs="Arial"/>
                                      <w:b/>
                                    </w:rPr>
                                  </w:pPr>
                                  <w:r w:rsidRPr="00EE2E79">
                                    <w:rPr>
                                      <w:rFonts w:ascii="Arial" w:hAnsi="Arial" w:cs="Arial"/>
                                      <w:b/>
                                    </w:rPr>
                                    <w:t>OE-NIK</w:t>
                                  </w:r>
                                </w:p>
                                <w:p w:rsidR="0041382C" w:rsidRPr="00EE2E79" w:rsidRDefault="0041382C"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41382C" w:rsidRPr="00EE2E79" w:rsidRDefault="0041382C" w:rsidP="003F4DD8">
                                  <w:pPr>
                                    <w:pStyle w:val="llb"/>
                                    <w:rPr>
                                      <w:rFonts w:ascii="Arial" w:hAnsi="Arial" w:cs="Arial"/>
                                    </w:rPr>
                                  </w:pPr>
                                  <w:r w:rsidRPr="00EE2E79">
                                    <w:rPr>
                                      <w:rFonts w:ascii="Arial" w:hAnsi="Arial" w:cs="Arial"/>
                                    </w:rPr>
                                    <w:t>Hallgató neve:</w:t>
                                  </w:r>
                                </w:p>
                                <w:p w:rsidR="0041382C" w:rsidRPr="00EE2E79" w:rsidRDefault="0041382C"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41382C" w:rsidRPr="00EE2E79" w:rsidRDefault="0041382C" w:rsidP="003F4DD8">
                                  <w:pPr>
                                    <w:pStyle w:val="llb"/>
                                    <w:jc w:val="right"/>
                                    <w:rPr>
                                      <w:rFonts w:ascii="Arial" w:hAnsi="Arial" w:cs="Arial"/>
                                      <w:b/>
                                    </w:rPr>
                                  </w:pPr>
                                  <w:r>
                                    <w:rPr>
                                      <w:rFonts w:ascii="Arial" w:hAnsi="Arial" w:cs="Arial"/>
                                      <w:b/>
                                    </w:rPr>
                                    <w:t>Simándi Gergely</w:t>
                                  </w:r>
                                </w:p>
                                <w:p w:rsidR="0041382C" w:rsidRPr="00FE0556" w:rsidRDefault="0041382C" w:rsidP="003F4DD8">
                                  <w:pPr>
                                    <w:pStyle w:val="llb"/>
                                    <w:jc w:val="right"/>
                                    <w:rPr>
                                      <w:rFonts w:ascii="Arial" w:hAnsi="Arial" w:cs="Arial"/>
                                      <w:b/>
                                    </w:rPr>
                                  </w:pPr>
                                  <w:r w:rsidRPr="00FE0556">
                                    <w:rPr>
                                      <w:rFonts w:ascii="Arial" w:hAnsi="Arial" w:cs="Arial"/>
                                      <w:b/>
                                    </w:rPr>
                                    <w:t>T/001738/FI12904/N</w:t>
                                  </w:r>
                                </w:p>
                              </w:tc>
                            </w:tr>
                          </w:tbl>
                          <w:p w:rsidR="0041382C" w:rsidRDefault="0041382C"/>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1382C" w:rsidRDefault="0041382C"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41382C" w:rsidRDefault="0041382C"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937F95" w:rsidRDefault="00937F95" w:rsidP="005D573D">
      <w:pPr>
        <w:spacing w:before="4680" w:after="1560"/>
        <w:jc w:val="center"/>
        <w:rPr>
          <w:rFonts w:asciiTheme="majorHAnsi" w:hAnsiTheme="majorHAnsi" w:cstheme="minorHAnsi"/>
          <w:spacing w:val="22"/>
        </w:rPr>
      </w:pPr>
      <w:r>
        <w:rPr>
          <w:rFonts w:eastAsia="Calibri"/>
          <w:noProof/>
        </w:rPr>
        <w:lastRenderedPageBreak/>
        <mc:AlternateContent>
          <mc:Choice Requires="wpg">
            <w:drawing>
              <wp:anchor distT="0" distB="0" distL="114300" distR="114300" simplePos="0" relativeHeight="251665408" behindDoc="0" locked="0" layoutInCell="1" allowOverlap="1">
                <wp:simplePos x="0" y="0"/>
                <wp:positionH relativeFrom="page">
                  <wp:posOffset>1242695</wp:posOffset>
                </wp:positionH>
                <wp:positionV relativeFrom="page">
                  <wp:posOffset>748030</wp:posOffset>
                </wp:positionV>
                <wp:extent cx="4895215" cy="1130300"/>
                <wp:effectExtent l="0" t="0" r="0" b="0"/>
                <wp:wrapSquare wrapText="bothSides"/>
                <wp:docPr id="61065" name="Csoportba foglalás 61065"/>
                <wp:cNvGraphicFramePr/>
                <a:graphic xmlns:a="http://schemas.openxmlformats.org/drawingml/2006/main">
                  <a:graphicData uri="http://schemas.microsoft.com/office/word/2010/wordprocessingGroup">
                    <wpg:wgp>
                      <wpg:cNvGrpSpPr/>
                      <wpg:grpSpPr>
                        <a:xfrm>
                          <a:off x="0" y="0"/>
                          <a:ext cx="4895215" cy="1130300"/>
                          <a:chOff x="0" y="0"/>
                          <a:chExt cx="5560633" cy="1185106"/>
                        </a:xfrm>
                      </wpg:grpSpPr>
                      <wps:wsp>
                        <wps:cNvPr id="47"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Rectangle 61071"/>
                        <wps:cNvSpPr/>
                        <wps:spPr>
                          <a:xfrm>
                            <a:off x="2007" y="378028"/>
                            <a:ext cx="44592" cy="202692"/>
                          </a:xfrm>
                          <a:prstGeom prst="rect">
                            <a:avLst/>
                          </a:prstGeom>
                          <a:ln>
                            <a:noFill/>
                          </a:ln>
                        </wps:spPr>
                        <wps:txbx>
                          <w:txbxContent>
                            <w:p w:rsidR="0041382C" w:rsidRDefault="0041382C"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0" name="Rectangle 61073"/>
                        <wps:cNvSpPr/>
                        <wps:spPr>
                          <a:xfrm>
                            <a:off x="4947666" y="710260"/>
                            <a:ext cx="44592" cy="202692"/>
                          </a:xfrm>
                          <a:prstGeom prst="rect">
                            <a:avLst/>
                          </a:prstGeom>
                          <a:ln>
                            <a:noFill/>
                          </a:ln>
                        </wps:spPr>
                        <wps:txbx>
                          <w:txbxContent>
                            <w:p w:rsidR="0041382C" w:rsidRDefault="0041382C"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1" name="Rectangle 61076"/>
                        <wps:cNvSpPr/>
                        <wps:spPr>
                          <a:xfrm>
                            <a:off x="450088" y="890092"/>
                            <a:ext cx="44592" cy="202692"/>
                          </a:xfrm>
                          <a:prstGeom prst="rect">
                            <a:avLst/>
                          </a:prstGeom>
                          <a:ln>
                            <a:noFill/>
                          </a:ln>
                        </wps:spPr>
                        <wps:txbx>
                          <w:txbxContent>
                            <w:p w:rsidR="0041382C" w:rsidRDefault="0041382C"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52" name="Picture 61068"/>
                          <pic:cNvPicPr/>
                        </pic:nvPicPr>
                        <pic:blipFill>
                          <a:blip r:embed="rId11"/>
                          <a:stretch>
                            <a:fillRect/>
                          </a:stretch>
                        </pic:blipFill>
                        <pic:spPr>
                          <a:xfrm>
                            <a:off x="0" y="0"/>
                            <a:ext cx="580390" cy="1130427"/>
                          </a:xfrm>
                          <a:prstGeom prst="rect">
                            <a:avLst/>
                          </a:prstGeom>
                        </pic:spPr>
                      </pic:pic>
                      <wps:wsp>
                        <wps:cNvPr id="53" name="Rectangle 61069"/>
                        <wps:cNvSpPr/>
                        <wps:spPr>
                          <a:xfrm>
                            <a:off x="2978298" y="340360"/>
                            <a:ext cx="2582335" cy="190519"/>
                          </a:xfrm>
                          <a:prstGeom prst="rect">
                            <a:avLst/>
                          </a:prstGeom>
                          <a:ln>
                            <a:noFill/>
                          </a:ln>
                        </wps:spPr>
                        <wps:txbx>
                          <w:txbxContent>
                            <w:p w:rsidR="0041382C" w:rsidRDefault="0041382C" w:rsidP="00937F95">
                              <w:pPr>
                                <w:spacing w:after="160" w:line="256" w:lineRule="auto"/>
                                <w:jc w:val="left"/>
                              </w:pPr>
                              <w:r>
                                <w:rPr>
                                  <w:rFonts w:ascii="Arial" w:eastAsia="Arial" w:hAnsi="Arial" w:cs="Arial"/>
                                  <w:b/>
                                </w:rPr>
                                <w:t>ÓBUDAI  EGYEGYETEM</w:t>
                              </w:r>
                            </w:p>
                          </w:txbxContent>
                        </wps:txbx>
                        <wps:bodyPr vert="horz" lIns="0" tIns="0" rIns="0" bIns="0" rtlCol="0">
                          <a:noAutofit/>
                        </wps:bodyPr>
                      </wps:wsp>
                      <wps:wsp>
                        <wps:cNvPr id="54" name="Rectangle 61070"/>
                        <wps:cNvSpPr/>
                        <wps:spPr>
                          <a:xfrm>
                            <a:off x="5389626" y="340360"/>
                            <a:ext cx="56314" cy="226002"/>
                          </a:xfrm>
                          <a:prstGeom prst="rect">
                            <a:avLst/>
                          </a:prstGeom>
                          <a:ln>
                            <a:noFill/>
                          </a:ln>
                        </wps:spPr>
                        <wps:txbx>
                          <w:txbxContent>
                            <w:p w:rsidR="0041382C" w:rsidRDefault="0041382C"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5" name="Rectangle 61072"/>
                        <wps:cNvSpPr/>
                        <wps:spPr>
                          <a:xfrm>
                            <a:off x="2302644" y="696976"/>
                            <a:ext cx="3164631" cy="190519"/>
                          </a:xfrm>
                          <a:prstGeom prst="rect">
                            <a:avLst/>
                          </a:prstGeom>
                          <a:ln>
                            <a:noFill/>
                          </a:ln>
                        </wps:spPr>
                        <wps:txbx>
                          <w:txbxContent>
                            <w:p w:rsidR="0041382C" w:rsidRDefault="0041382C" w:rsidP="00937F95">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56" name="Rectangle 61074"/>
                        <wps:cNvSpPr/>
                        <wps:spPr>
                          <a:xfrm>
                            <a:off x="5410962" y="696976"/>
                            <a:ext cx="56314" cy="226002"/>
                          </a:xfrm>
                          <a:prstGeom prst="rect">
                            <a:avLst/>
                          </a:prstGeom>
                          <a:ln>
                            <a:noFill/>
                          </a:ln>
                        </wps:spPr>
                        <wps:txbx>
                          <w:txbxContent>
                            <w:p w:rsidR="0041382C" w:rsidRDefault="0041382C"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7" name="Rectangle 61075"/>
                        <wps:cNvSpPr/>
                        <wps:spPr>
                          <a:xfrm>
                            <a:off x="5410962" y="959104"/>
                            <a:ext cx="56314" cy="226002"/>
                          </a:xfrm>
                          <a:prstGeom prst="rect">
                            <a:avLst/>
                          </a:prstGeom>
                          <a:ln>
                            <a:noFill/>
                          </a:ln>
                        </wps:spPr>
                        <wps:txbx>
                          <w:txbxContent>
                            <w:p w:rsidR="0041382C" w:rsidRDefault="0041382C"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path="m,l4824731,e" filled="f">
                  <v:path arrowok="t" textboxrect="0,0,4824731,0"/>
                </v:shape>
                <v:shape id="Shape 61067" o:spid="_x0000_s1030"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path="m,l4824730,e" filled="f">
                  <v:path arrowok="t" textboxrect="0,0,4824730,0"/>
                </v:shape>
                <v:rect id="Rectangle 61071" o:spid="_x0000_s1031"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41382C" w:rsidRDefault="0041382C"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41382C" w:rsidRDefault="0041382C"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41382C" w:rsidRDefault="0041382C"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2" o:title=""/>
                </v:shape>
                <v:rect id="Rectangle 61069" o:spid="_x0000_s1035" style="position:absolute;left:29782;top:3403;width:258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41382C" w:rsidRDefault="0041382C" w:rsidP="00937F95">
                        <w:pPr>
                          <w:spacing w:after="160" w:line="256" w:lineRule="auto"/>
                          <w:jc w:val="left"/>
                        </w:pPr>
                        <w:r>
                          <w:rPr>
                            <w:rFonts w:ascii="Arial" w:eastAsia="Arial" w:hAnsi="Arial" w:cs="Arial"/>
                            <w:b/>
                          </w:rPr>
                          <w:t>ÓBUDAI  EGYEGYETEM</w:t>
                        </w:r>
                      </w:p>
                    </w:txbxContent>
                  </v:textbox>
                </v:rect>
                <v:rect id="Rectangle 61070" o:spid="_x0000_s1036"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41382C" w:rsidRDefault="0041382C"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41382C" w:rsidRDefault="0041382C"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41382C" w:rsidRDefault="0041382C"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41382C" w:rsidRDefault="0041382C" w:rsidP="00937F95">
                        <w:pPr>
                          <w:spacing w:after="160" w:line="256" w:lineRule="auto"/>
                          <w:jc w:val="left"/>
                        </w:pPr>
                        <w:r>
                          <w:rPr>
                            <w:rFonts w:ascii="Arial" w:eastAsia="Arial" w:hAnsi="Arial" w:cs="Arial"/>
                            <w:b/>
                          </w:rPr>
                          <w:t xml:space="preserve"> </w:t>
                        </w:r>
                      </w:p>
                    </w:txbxContent>
                  </v:textbox>
                </v:rect>
                <w10:wrap type="square" anchorx="page" anchory="page"/>
              </v:group>
            </w:pict>
          </mc:Fallback>
        </mc:AlternateConten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Budapest, 2015</w:t>
      </w:r>
      <w:r w:rsidRPr="0058708A">
        <w:rPr>
          <w:rFonts w:asciiTheme="majorHAnsi" w:hAnsiTheme="majorHAnsi" w:cstheme="minorHAnsi"/>
        </w:rPr>
        <w:t xml:space="preserve"> ..........................................</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footerReference w:type="default" r:id="rId13"/>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alulírott(ak),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ezen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a </w:t>
      </w:r>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úgy </w:t>
      </w:r>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r>
        <w:rPr>
          <w:rFonts w:asciiTheme="majorHAnsi" w:hAnsiTheme="majorHAnsi" w:cstheme="minorHAnsi"/>
        </w:rPr>
        <w:t>..</w:t>
      </w:r>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4"/>
          <w:pgSz w:w="11907" w:h="16840" w:code="9"/>
          <w:pgMar w:top="1418" w:right="1418" w:bottom="2268" w:left="1985" w:header="709" w:footer="709" w:gutter="0"/>
          <w:cols w:space="708"/>
          <w:titlePg/>
        </w:sectPr>
      </w:pPr>
    </w:p>
    <w:p w:rsidR="00615D3D" w:rsidRDefault="00615D3D" w:rsidP="00615D3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7456" behindDoc="1" locked="0" layoutInCell="1" allowOverlap="1" wp14:anchorId="4A393301" wp14:editId="0F667C31">
                <wp:simplePos x="0" y="0"/>
                <wp:positionH relativeFrom="margin">
                  <wp:posOffset>42545</wp:posOffset>
                </wp:positionH>
                <wp:positionV relativeFrom="margin">
                  <wp:align>top</wp:align>
                </wp:positionV>
                <wp:extent cx="5452745" cy="1130300"/>
                <wp:effectExtent l="0" t="0" r="0" b="0"/>
                <wp:wrapNone/>
                <wp:docPr id="2339912" name="Csoportba foglalás 2339912"/>
                <wp:cNvGraphicFramePr/>
                <a:graphic xmlns:a="http://schemas.openxmlformats.org/drawingml/2006/main">
                  <a:graphicData uri="http://schemas.microsoft.com/office/word/2010/wordprocessingGroup">
                    <wpg:wgp>
                      <wpg:cNvGrpSpPr/>
                      <wpg:grpSpPr>
                        <a:xfrm>
                          <a:off x="0" y="0"/>
                          <a:ext cx="5452745" cy="1130300"/>
                          <a:chOff x="0" y="0"/>
                          <a:chExt cx="6194216" cy="1185106"/>
                        </a:xfrm>
                      </wpg:grpSpPr>
                      <wps:wsp>
                        <wps:cNvPr id="72"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3"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Rectangle 61071"/>
                        <wps:cNvSpPr/>
                        <wps:spPr>
                          <a:xfrm>
                            <a:off x="2007" y="378028"/>
                            <a:ext cx="44592" cy="202692"/>
                          </a:xfrm>
                          <a:prstGeom prst="rect">
                            <a:avLst/>
                          </a:prstGeom>
                          <a:ln>
                            <a:noFill/>
                          </a:ln>
                        </wps:spPr>
                        <wps:txbx>
                          <w:txbxContent>
                            <w:p w:rsidR="0041382C" w:rsidRDefault="0041382C"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5" name="Rectangle 61073"/>
                        <wps:cNvSpPr/>
                        <wps:spPr>
                          <a:xfrm>
                            <a:off x="4947666" y="710260"/>
                            <a:ext cx="44592" cy="202692"/>
                          </a:xfrm>
                          <a:prstGeom prst="rect">
                            <a:avLst/>
                          </a:prstGeom>
                          <a:ln>
                            <a:noFill/>
                          </a:ln>
                        </wps:spPr>
                        <wps:txbx>
                          <w:txbxContent>
                            <w:p w:rsidR="0041382C" w:rsidRDefault="0041382C"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6" name="Rectangle 61076"/>
                        <wps:cNvSpPr/>
                        <wps:spPr>
                          <a:xfrm>
                            <a:off x="450088" y="890092"/>
                            <a:ext cx="44592" cy="202692"/>
                          </a:xfrm>
                          <a:prstGeom prst="rect">
                            <a:avLst/>
                          </a:prstGeom>
                          <a:ln>
                            <a:noFill/>
                          </a:ln>
                        </wps:spPr>
                        <wps:txbx>
                          <w:txbxContent>
                            <w:p w:rsidR="0041382C" w:rsidRDefault="0041382C"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77" name="Picture 61068"/>
                          <pic:cNvPicPr/>
                        </pic:nvPicPr>
                        <pic:blipFill>
                          <a:blip r:embed="rId11"/>
                          <a:stretch>
                            <a:fillRect/>
                          </a:stretch>
                        </pic:blipFill>
                        <pic:spPr>
                          <a:xfrm>
                            <a:off x="0" y="0"/>
                            <a:ext cx="580390" cy="1130427"/>
                          </a:xfrm>
                          <a:prstGeom prst="rect">
                            <a:avLst/>
                          </a:prstGeom>
                        </pic:spPr>
                      </pic:pic>
                      <wps:wsp>
                        <wps:cNvPr id="78" name="Rectangle 61069"/>
                        <wps:cNvSpPr/>
                        <wps:spPr>
                          <a:xfrm>
                            <a:off x="3999484" y="367330"/>
                            <a:ext cx="2113941" cy="190519"/>
                          </a:xfrm>
                          <a:prstGeom prst="rect">
                            <a:avLst/>
                          </a:prstGeom>
                          <a:ln>
                            <a:noFill/>
                          </a:ln>
                        </wps:spPr>
                        <wps:txbx>
                          <w:txbxContent>
                            <w:p w:rsidR="0041382C" w:rsidRDefault="0041382C" w:rsidP="00615D3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79" name="Rectangle 61070"/>
                        <wps:cNvSpPr/>
                        <wps:spPr>
                          <a:xfrm>
                            <a:off x="5389626" y="340360"/>
                            <a:ext cx="56314" cy="226002"/>
                          </a:xfrm>
                          <a:prstGeom prst="rect">
                            <a:avLst/>
                          </a:prstGeom>
                          <a:ln>
                            <a:noFill/>
                          </a:ln>
                        </wps:spPr>
                        <wps:txbx>
                          <w:txbxContent>
                            <w:p w:rsidR="0041382C" w:rsidRDefault="0041382C"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0" name="Rectangle 61072"/>
                        <wps:cNvSpPr/>
                        <wps:spPr>
                          <a:xfrm>
                            <a:off x="3029585" y="723946"/>
                            <a:ext cx="3164631" cy="190519"/>
                          </a:xfrm>
                          <a:prstGeom prst="rect">
                            <a:avLst/>
                          </a:prstGeom>
                          <a:ln>
                            <a:noFill/>
                          </a:ln>
                        </wps:spPr>
                        <wps:txbx>
                          <w:txbxContent>
                            <w:p w:rsidR="0041382C" w:rsidRDefault="0041382C" w:rsidP="00615D3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81" name="Rectangle 61074"/>
                        <wps:cNvSpPr/>
                        <wps:spPr>
                          <a:xfrm>
                            <a:off x="5410962" y="696976"/>
                            <a:ext cx="56314" cy="226002"/>
                          </a:xfrm>
                          <a:prstGeom prst="rect">
                            <a:avLst/>
                          </a:prstGeom>
                          <a:ln>
                            <a:noFill/>
                          </a:ln>
                        </wps:spPr>
                        <wps:txbx>
                          <w:txbxContent>
                            <w:p w:rsidR="0041382C" w:rsidRDefault="0041382C"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2" name="Rectangle 61075"/>
                        <wps:cNvSpPr/>
                        <wps:spPr>
                          <a:xfrm>
                            <a:off x="5410962" y="959104"/>
                            <a:ext cx="56314" cy="226002"/>
                          </a:xfrm>
                          <a:prstGeom prst="rect">
                            <a:avLst/>
                          </a:prstGeom>
                          <a:ln>
                            <a:noFill/>
                          </a:ln>
                        </wps:spPr>
                        <wps:txbx>
                          <w:txbxContent>
                            <w:p w:rsidR="0041382C" w:rsidRDefault="0041382C"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Yi2MA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VwA2yqOh4/JzL/ZJ/lvNdXJGHXPM&#10;ZfFyftR3KRn/1c1BHGZ5EpiMGkZeeJhR4yT0wbNUC0G69c5bC0U2Di/KcxlQxxHUwZcPgM2rPRd6&#10;QR5nUFZhLRQAwCgh71AX+kkEzjO+ewfUxfY2l+U7MOgx342R+qqWPIYuHGBHvkvyJE8PfPe+qBsr&#10;u8vy3Phh8WkHMsbpyZ7L49z3yPE71L2v58YPQ+fyHH0ghm/q9FFu+P6PH+33n6nX3P0vxc1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">
                <v:shape id="Shape 61066" o:spid="_x0000_s1041"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path="m,l4824731,e" filled="f">
                  <v:path arrowok="t" textboxrect="0,0,4824731,0"/>
                </v:shape>
                <v:shape id="Shape 61067" o:spid="_x0000_s1042"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path="m,l4824730,e" filled="f">
                  <v:path arrowok="t" textboxrect="0,0,4824730,0"/>
                </v:shape>
                <v:rect id="Rectangle 61071" o:spid="_x0000_s1043"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41382C" w:rsidRDefault="0041382C"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41382C" w:rsidRDefault="0041382C"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41382C" w:rsidRDefault="0041382C"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2" o:title=""/>
                </v:shape>
                <v:rect id="Rectangle 61069" o:spid="_x0000_s1047" style="position:absolute;left:39994;top:3673;width:2114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41382C" w:rsidRDefault="0041382C"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41382C" w:rsidRDefault="0041382C"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41382C" w:rsidRDefault="0041382C"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41382C" w:rsidRDefault="0041382C"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41382C" w:rsidRDefault="0041382C" w:rsidP="00615D3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 tantárgy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 xml:space="preserve">Budapest, </w:t>
      </w:r>
      <w:r w:rsidR="00E42980">
        <w:t>……………………</w:t>
      </w:r>
      <w:r w:rsidR="00174684">
        <w:t>….</w:t>
      </w:r>
    </w:p>
    <w:p w:rsidR="000B609D" w:rsidRDefault="000B609D" w:rsidP="000B609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9504" behindDoc="1" locked="0" layoutInCell="1" allowOverlap="1" wp14:anchorId="69B71A92" wp14:editId="30834AC7">
                <wp:simplePos x="0" y="0"/>
                <wp:positionH relativeFrom="margin">
                  <wp:posOffset>-109769</wp:posOffset>
                </wp:positionH>
                <wp:positionV relativeFrom="margin">
                  <wp:posOffset>-711050</wp:posOffset>
                </wp:positionV>
                <wp:extent cx="5671332" cy="1130300"/>
                <wp:effectExtent l="0" t="0" r="0" b="0"/>
                <wp:wrapNone/>
                <wp:docPr id="104" name="Csoportba foglalás 104"/>
                <wp:cNvGraphicFramePr/>
                <a:graphic xmlns:a="http://schemas.openxmlformats.org/drawingml/2006/main">
                  <a:graphicData uri="http://schemas.microsoft.com/office/word/2010/wordprocessingGroup">
                    <wpg:wgp>
                      <wpg:cNvGrpSpPr/>
                      <wpg:grpSpPr>
                        <a:xfrm>
                          <a:off x="0" y="0"/>
                          <a:ext cx="5671332" cy="1130300"/>
                          <a:chOff x="0" y="0"/>
                          <a:chExt cx="6442528" cy="1185106"/>
                        </a:xfrm>
                      </wpg:grpSpPr>
                      <wps:wsp>
                        <wps:cNvPr id="105"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6"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7" name="Rectangle 61071"/>
                        <wps:cNvSpPr/>
                        <wps:spPr>
                          <a:xfrm>
                            <a:off x="2007" y="378028"/>
                            <a:ext cx="44592" cy="202692"/>
                          </a:xfrm>
                          <a:prstGeom prst="rect">
                            <a:avLst/>
                          </a:prstGeom>
                          <a:ln>
                            <a:noFill/>
                          </a:ln>
                        </wps:spPr>
                        <wps:txbx>
                          <w:txbxContent>
                            <w:p w:rsidR="0041382C" w:rsidRDefault="0041382C"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8" name="Rectangle 61073"/>
                        <wps:cNvSpPr/>
                        <wps:spPr>
                          <a:xfrm>
                            <a:off x="4947666" y="710260"/>
                            <a:ext cx="44592" cy="202692"/>
                          </a:xfrm>
                          <a:prstGeom prst="rect">
                            <a:avLst/>
                          </a:prstGeom>
                          <a:ln>
                            <a:noFill/>
                          </a:ln>
                        </wps:spPr>
                        <wps:txbx>
                          <w:txbxContent>
                            <w:p w:rsidR="0041382C" w:rsidRDefault="0041382C"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9" name="Rectangle 61076"/>
                        <wps:cNvSpPr/>
                        <wps:spPr>
                          <a:xfrm>
                            <a:off x="450088" y="890092"/>
                            <a:ext cx="44592" cy="202692"/>
                          </a:xfrm>
                          <a:prstGeom prst="rect">
                            <a:avLst/>
                          </a:prstGeom>
                          <a:ln>
                            <a:noFill/>
                          </a:ln>
                        </wps:spPr>
                        <wps:txbx>
                          <w:txbxContent>
                            <w:p w:rsidR="0041382C" w:rsidRDefault="0041382C"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110" name="Picture 61068"/>
                          <pic:cNvPicPr/>
                        </pic:nvPicPr>
                        <pic:blipFill>
                          <a:blip r:embed="rId11"/>
                          <a:stretch>
                            <a:fillRect/>
                          </a:stretch>
                        </pic:blipFill>
                        <pic:spPr>
                          <a:xfrm>
                            <a:off x="0" y="0"/>
                            <a:ext cx="580390" cy="1130427"/>
                          </a:xfrm>
                          <a:prstGeom prst="rect">
                            <a:avLst/>
                          </a:prstGeom>
                        </pic:spPr>
                      </pic:pic>
                      <wps:wsp>
                        <wps:cNvPr id="111" name="Rectangle 61069"/>
                        <wps:cNvSpPr/>
                        <wps:spPr>
                          <a:xfrm>
                            <a:off x="4092442" y="378028"/>
                            <a:ext cx="2350086" cy="190519"/>
                          </a:xfrm>
                          <a:prstGeom prst="rect">
                            <a:avLst/>
                          </a:prstGeom>
                          <a:ln>
                            <a:noFill/>
                          </a:ln>
                        </wps:spPr>
                        <wps:txbx>
                          <w:txbxContent>
                            <w:p w:rsidR="0041382C" w:rsidRDefault="0041382C" w:rsidP="000B609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112" name="Rectangle 61070"/>
                        <wps:cNvSpPr/>
                        <wps:spPr>
                          <a:xfrm>
                            <a:off x="5389626" y="340360"/>
                            <a:ext cx="56314" cy="226002"/>
                          </a:xfrm>
                          <a:prstGeom prst="rect">
                            <a:avLst/>
                          </a:prstGeom>
                          <a:ln>
                            <a:noFill/>
                          </a:ln>
                        </wps:spPr>
                        <wps:txbx>
                          <w:txbxContent>
                            <w:p w:rsidR="0041382C" w:rsidRDefault="0041382C"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3" name="Rectangle 61072"/>
                        <wps:cNvSpPr/>
                        <wps:spPr>
                          <a:xfrm>
                            <a:off x="3029585" y="723946"/>
                            <a:ext cx="3164631" cy="190519"/>
                          </a:xfrm>
                          <a:prstGeom prst="rect">
                            <a:avLst/>
                          </a:prstGeom>
                          <a:ln>
                            <a:noFill/>
                          </a:ln>
                        </wps:spPr>
                        <wps:txbx>
                          <w:txbxContent>
                            <w:p w:rsidR="0041382C" w:rsidRDefault="0041382C" w:rsidP="000B609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114" name="Rectangle 61074"/>
                        <wps:cNvSpPr/>
                        <wps:spPr>
                          <a:xfrm>
                            <a:off x="5410962" y="696976"/>
                            <a:ext cx="56314" cy="226002"/>
                          </a:xfrm>
                          <a:prstGeom prst="rect">
                            <a:avLst/>
                          </a:prstGeom>
                          <a:ln>
                            <a:noFill/>
                          </a:ln>
                        </wps:spPr>
                        <wps:txbx>
                          <w:txbxContent>
                            <w:p w:rsidR="0041382C" w:rsidRDefault="0041382C"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5" name="Rectangle 61075"/>
                        <wps:cNvSpPr/>
                        <wps:spPr>
                          <a:xfrm>
                            <a:off x="5410962" y="959104"/>
                            <a:ext cx="56314" cy="226002"/>
                          </a:xfrm>
                          <a:prstGeom prst="rect">
                            <a:avLst/>
                          </a:prstGeom>
                          <a:ln>
                            <a:noFill/>
                          </a:ln>
                        </wps:spPr>
                        <wps:txbx>
                          <w:txbxContent>
                            <w:p w:rsidR="0041382C" w:rsidRDefault="0041382C"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path="m,l4824731,e" filled="f">
                  <v:path arrowok="t" textboxrect="0,0,4824731,0"/>
                </v:shape>
                <v:shape id="Shape 61067" o:spid="_x0000_s1054"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path="m,l4824730,e" filled="f">
                  <v:path arrowok="t" textboxrect="0,0,4824730,0"/>
                </v:shape>
                <v:rect id="Rectangle 61071" o:spid="_x0000_s1055"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41382C" w:rsidRDefault="0041382C"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41382C" w:rsidRDefault="0041382C"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41382C" w:rsidRDefault="0041382C"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2" o:title=""/>
                </v:shape>
                <v:rect id="Rectangle 61069" o:spid="_x0000_s1059" style="position:absolute;left:40924;top:3780;width:235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41382C" w:rsidRDefault="0041382C"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41382C" w:rsidRDefault="0041382C"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41382C" w:rsidRDefault="0041382C"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41382C" w:rsidRDefault="0041382C"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41382C" w:rsidRDefault="0041382C" w:rsidP="000B609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 tantárgy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 ……………………….</w:t>
      </w:r>
    </w:p>
    <w:p w:rsidR="00F2142D" w:rsidRPr="00377F14" w:rsidRDefault="00F2142D" w:rsidP="00BC06F0">
      <w:pPr>
        <w:spacing w:after="240"/>
        <w:ind w:firstLine="0"/>
        <w:rPr>
          <w:color w:val="000000" w:themeColor="text1"/>
        </w:rPr>
      </w:pPr>
    </w:p>
    <w:bookmarkStart w:id="2" w:name="_Toc408137300" w:displacedByCustomXml="next"/>
    <w:sdt>
      <w:sdtPr>
        <w:rPr>
          <w:b w:val="0"/>
          <w:bCs w:val="0"/>
          <w:caps w:val="0"/>
          <w:kern w:val="0"/>
          <w:sz w:val="24"/>
          <w:szCs w:val="24"/>
        </w:rPr>
        <w:id w:val="-2097089867"/>
        <w:docPartObj>
          <w:docPartGallery w:val="Table of Contents"/>
          <w:docPartUnique/>
        </w:docPartObj>
      </w:sdtPr>
      <w:sdtEndPr/>
      <w:sdtContent>
        <w:p w:rsidR="00AF24CC" w:rsidRPr="00377F14" w:rsidRDefault="00AF24CC" w:rsidP="005F24F3">
          <w:pPr>
            <w:pStyle w:val="Cmsor1"/>
            <w:numPr>
              <w:ilvl w:val="0"/>
              <w:numId w:val="0"/>
            </w:numPr>
            <w:ind w:left="432"/>
          </w:pPr>
          <w:r w:rsidRPr="00377F14">
            <w:t>Tartalom</w:t>
          </w:r>
          <w:r w:rsidR="00C65D87" w:rsidRPr="00377F14">
            <w:t>jegyzék</w:t>
          </w:r>
          <w:bookmarkEnd w:id="2"/>
        </w:p>
        <w:p w:rsidR="00A505D6" w:rsidRDefault="001A6525" w:rsidP="00D24087">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8137300" w:history="1">
            <w:r w:rsidR="00A505D6" w:rsidRPr="00A861F6">
              <w:rPr>
                <w:rStyle w:val="Hiperhivatkozs"/>
                <w:noProof/>
              </w:rPr>
              <w:t>Tartalomjegyzék</w:t>
            </w:r>
            <w:r w:rsidR="00A505D6">
              <w:rPr>
                <w:noProof/>
                <w:webHidden/>
              </w:rPr>
              <w:tab/>
            </w:r>
            <w:r w:rsidR="00A505D6">
              <w:rPr>
                <w:noProof/>
                <w:webHidden/>
              </w:rPr>
              <w:fldChar w:fldCharType="begin"/>
            </w:r>
            <w:r w:rsidR="00A505D6">
              <w:rPr>
                <w:noProof/>
                <w:webHidden/>
              </w:rPr>
              <w:instrText xml:space="preserve"> PAGEREF _Toc408137300 \h </w:instrText>
            </w:r>
            <w:r w:rsidR="00A505D6">
              <w:rPr>
                <w:noProof/>
                <w:webHidden/>
              </w:rPr>
            </w:r>
            <w:r w:rsidR="00A505D6">
              <w:rPr>
                <w:noProof/>
                <w:webHidden/>
              </w:rPr>
              <w:fldChar w:fldCharType="separate"/>
            </w:r>
            <w:r w:rsidR="00A505D6">
              <w:rPr>
                <w:noProof/>
                <w:webHidden/>
              </w:rPr>
              <w:t>8</w:t>
            </w:r>
            <w:r w:rsidR="00A505D6">
              <w:rPr>
                <w:noProof/>
                <w:webHidden/>
              </w:rPr>
              <w:fldChar w:fldCharType="end"/>
            </w:r>
          </w:hyperlink>
        </w:p>
        <w:p w:rsidR="00A505D6" w:rsidRDefault="00B47F62" w:rsidP="00D24087">
          <w:pPr>
            <w:pStyle w:val="TJ1"/>
            <w:rPr>
              <w:rFonts w:asciiTheme="minorHAnsi" w:eastAsiaTheme="minorEastAsia" w:hAnsiTheme="minorHAnsi" w:cstheme="minorBidi"/>
              <w:noProof/>
              <w:sz w:val="22"/>
              <w:szCs w:val="22"/>
            </w:rPr>
            <w:pPrChange w:id="3" w:author="Gergő" w:date="2015-01-04T22:00:00Z">
              <w:pPr>
                <w:pStyle w:val="TJ1"/>
                <w:tabs>
                  <w:tab w:val="left" w:pos="880"/>
                </w:tabs>
              </w:pPr>
            </w:pPrChange>
          </w:pPr>
          <w:r>
            <w:fldChar w:fldCharType="begin"/>
          </w:r>
          <w:r>
            <w:instrText xml:space="preserve"> HYPERLINK \l "_Toc408137301" </w:instrText>
          </w:r>
          <w:r>
            <w:fldChar w:fldCharType="separate"/>
          </w:r>
          <w:r w:rsidR="00A505D6" w:rsidRPr="00A861F6">
            <w:rPr>
              <w:rStyle w:val="Hiperhivatkozs"/>
              <w:noProof/>
            </w:rPr>
            <w:t>1</w:t>
          </w:r>
          <w:r w:rsidR="00A505D6">
            <w:rPr>
              <w:rFonts w:asciiTheme="minorHAnsi" w:eastAsiaTheme="minorEastAsia" w:hAnsiTheme="minorHAnsi" w:cstheme="minorBidi"/>
              <w:noProof/>
              <w:sz w:val="22"/>
              <w:szCs w:val="22"/>
            </w:rPr>
            <w:tab/>
          </w:r>
          <w:r w:rsidR="00A505D6" w:rsidRPr="00A861F6">
            <w:rPr>
              <w:rStyle w:val="Hiperhivatkozs"/>
              <w:noProof/>
            </w:rPr>
            <w:t>Rendszer célja</w:t>
          </w:r>
          <w:r w:rsidR="00A505D6">
            <w:rPr>
              <w:noProof/>
              <w:webHidden/>
            </w:rPr>
            <w:tab/>
          </w:r>
          <w:r w:rsidR="00A505D6">
            <w:rPr>
              <w:noProof/>
              <w:webHidden/>
            </w:rPr>
            <w:fldChar w:fldCharType="begin"/>
          </w:r>
          <w:r w:rsidR="00A505D6">
            <w:rPr>
              <w:noProof/>
              <w:webHidden/>
            </w:rPr>
            <w:instrText xml:space="preserve"> PAGEREF _Toc408137301 \h </w:instrText>
          </w:r>
          <w:r w:rsidR="00A505D6">
            <w:rPr>
              <w:noProof/>
              <w:webHidden/>
            </w:rPr>
          </w:r>
          <w:r w:rsidR="00A505D6">
            <w:rPr>
              <w:noProof/>
              <w:webHidden/>
            </w:rPr>
            <w:fldChar w:fldCharType="separate"/>
          </w:r>
          <w:r w:rsidR="00A505D6">
            <w:rPr>
              <w:noProof/>
              <w:webHidden/>
            </w:rPr>
            <w:t>10</w:t>
          </w:r>
          <w:r w:rsidR="00A505D6">
            <w:rPr>
              <w:noProof/>
              <w:webHidden/>
            </w:rPr>
            <w:fldChar w:fldCharType="end"/>
          </w:r>
          <w:r>
            <w:rPr>
              <w:noProof/>
            </w:rPr>
            <w:fldChar w:fldCharType="end"/>
          </w:r>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02" w:history="1">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Észlelők munkájának támogatása</w:t>
            </w:r>
            <w:r w:rsidR="00A505D6">
              <w:rPr>
                <w:noProof/>
                <w:webHidden/>
              </w:rPr>
              <w:tab/>
            </w:r>
            <w:r w:rsidR="00A505D6">
              <w:rPr>
                <w:noProof/>
                <w:webHidden/>
              </w:rPr>
              <w:fldChar w:fldCharType="begin"/>
            </w:r>
            <w:r w:rsidR="00A505D6">
              <w:rPr>
                <w:noProof/>
                <w:webHidden/>
              </w:rPr>
              <w:instrText xml:space="preserve"> PAGEREF _Toc408137302 \h </w:instrText>
            </w:r>
            <w:r w:rsidR="00A505D6">
              <w:rPr>
                <w:noProof/>
                <w:webHidden/>
              </w:rPr>
            </w:r>
            <w:r w:rsidR="00A505D6">
              <w:rPr>
                <w:noProof/>
                <w:webHidden/>
              </w:rPr>
              <w:fldChar w:fldCharType="separate"/>
            </w:r>
            <w:r w:rsidR="00A505D6">
              <w:rPr>
                <w:noProof/>
                <w:webHidden/>
              </w:rPr>
              <w:t>10</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03" w:history="1">
            <w:r w:rsidR="00A505D6" w:rsidRPr="00A861F6">
              <w:rPr>
                <w:rStyle w:val="Hiperhivatkozs"/>
                <w:noProof/>
              </w:rPr>
              <w:t>1.2</w:t>
            </w:r>
            <w:r w:rsidR="00A505D6">
              <w:rPr>
                <w:rFonts w:asciiTheme="minorHAnsi" w:eastAsiaTheme="minorEastAsia" w:hAnsiTheme="minorHAnsi" w:cstheme="minorBidi"/>
                <w:noProof/>
                <w:sz w:val="22"/>
                <w:szCs w:val="22"/>
              </w:rPr>
              <w:tab/>
            </w:r>
            <w:r w:rsidR="00A505D6" w:rsidRPr="00A861F6">
              <w:rPr>
                <w:rStyle w:val="Hiperhivatkozs"/>
                <w:noProof/>
              </w:rPr>
              <w:t>Működtetés kényszerfeltételek mellett</w:t>
            </w:r>
            <w:r w:rsidR="00A505D6">
              <w:rPr>
                <w:noProof/>
                <w:webHidden/>
              </w:rPr>
              <w:tab/>
            </w:r>
            <w:r w:rsidR="00A505D6">
              <w:rPr>
                <w:noProof/>
                <w:webHidden/>
              </w:rPr>
              <w:fldChar w:fldCharType="begin"/>
            </w:r>
            <w:r w:rsidR="00A505D6">
              <w:rPr>
                <w:noProof/>
                <w:webHidden/>
              </w:rPr>
              <w:instrText xml:space="preserve"> PAGEREF _Toc408137303 \h </w:instrText>
            </w:r>
            <w:r w:rsidR="00A505D6">
              <w:rPr>
                <w:noProof/>
                <w:webHidden/>
              </w:rPr>
            </w:r>
            <w:r w:rsidR="00A505D6">
              <w:rPr>
                <w:noProof/>
                <w:webHidden/>
              </w:rPr>
              <w:fldChar w:fldCharType="separate"/>
            </w:r>
            <w:r w:rsidR="00A505D6">
              <w:rPr>
                <w:noProof/>
                <w:webHidden/>
              </w:rPr>
              <w:t>11</w:t>
            </w:r>
            <w:r w:rsidR="00A505D6">
              <w:rPr>
                <w:noProof/>
                <w:webHidden/>
              </w:rPr>
              <w:fldChar w:fldCharType="end"/>
            </w:r>
          </w:hyperlink>
        </w:p>
        <w:p w:rsidR="00A505D6" w:rsidRDefault="00B47F62" w:rsidP="00D24087">
          <w:pPr>
            <w:pStyle w:val="TJ1"/>
            <w:rPr>
              <w:rFonts w:asciiTheme="minorHAnsi" w:eastAsiaTheme="minorEastAsia" w:hAnsiTheme="minorHAnsi" w:cstheme="minorBidi"/>
              <w:noProof/>
              <w:sz w:val="22"/>
              <w:szCs w:val="22"/>
            </w:rPr>
            <w:pPrChange w:id="4" w:author="Gergő" w:date="2015-01-04T22:00:00Z">
              <w:pPr>
                <w:pStyle w:val="TJ1"/>
                <w:tabs>
                  <w:tab w:val="left" w:pos="880"/>
                </w:tabs>
              </w:pPr>
            </w:pPrChange>
          </w:pPr>
          <w:r>
            <w:fldChar w:fldCharType="begin"/>
          </w:r>
          <w:r>
            <w:instrText xml:space="preserve"> HYPERLINK \l "_Toc408137304" </w:instrText>
          </w:r>
          <w:r>
            <w:fldChar w:fldCharType="separate"/>
          </w:r>
          <w:r w:rsidR="00A505D6" w:rsidRPr="00A861F6">
            <w:rPr>
              <w:rStyle w:val="Hiperhivatkozs"/>
              <w:noProof/>
            </w:rPr>
            <w:t>2</w:t>
          </w:r>
          <w:r w:rsidR="00A505D6">
            <w:rPr>
              <w:rFonts w:asciiTheme="minorHAnsi" w:eastAsiaTheme="minorEastAsia" w:hAnsiTheme="minorHAnsi" w:cstheme="minorBidi"/>
              <w:noProof/>
              <w:sz w:val="22"/>
              <w:szCs w:val="22"/>
            </w:rPr>
            <w:tab/>
          </w:r>
          <w:r w:rsidR="00A505D6" w:rsidRPr="00A861F6">
            <w:rPr>
              <w:rStyle w:val="Hiperhivatkozs"/>
              <w:noProof/>
            </w:rPr>
            <w:t>Borultság vizsgálata és felhőtípusok osztályozása</w:t>
          </w:r>
          <w:r w:rsidR="00A505D6">
            <w:rPr>
              <w:noProof/>
              <w:webHidden/>
            </w:rPr>
            <w:tab/>
          </w:r>
          <w:r w:rsidR="00A505D6">
            <w:rPr>
              <w:noProof/>
              <w:webHidden/>
            </w:rPr>
            <w:fldChar w:fldCharType="begin"/>
          </w:r>
          <w:r w:rsidR="00A505D6">
            <w:rPr>
              <w:noProof/>
              <w:webHidden/>
            </w:rPr>
            <w:instrText xml:space="preserve"> PAGEREF _Toc408137304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r>
            <w:rPr>
              <w:noProof/>
            </w:rPr>
            <w:fldChar w:fldCharType="end"/>
          </w:r>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05" w:history="1">
            <w:r w:rsidR="00A505D6" w:rsidRPr="00A861F6">
              <w:rPr>
                <w:rStyle w:val="Hiperhivatkozs"/>
                <w:noProof/>
              </w:rPr>
              <w:t>2.1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505D6">
              <w:rPr>
                <w:noProof/>
                <w:webHidden/>
              </w:rPr>
              <w:fldChar w:fldCharType="begin"/>
            </w:r>
            <w:r w:rsidR="00A505D6">
              <w:rPr>
                <w:noProof/>
                <w:webHidden/>
              </w:rPr>
              <w:instrText xml:space="preserve"> PAGEREF _Toc408137305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06" w:history="1">
            <w:r w:rsidR="00A505D6" w:rsidRPr="00A861F6">
              <w:rPr>
                <w:rStyle w:val="Hiperhivatkozs"/>
                <w:noProof/>
              </w:rPr>
              <w:t>2.2</w:t>
            </w:r>
            <w:r w:rsidR="00A505D6">
              <w:rPr>
                <w:rFonts w:asciiTheme="minorHAnsi" w:eastAsiaTheme="minorEastAsia" w:hAnsiTheme="minorHAnsi" w:cstheme="minorBidi"/>
                <w:noProof/>
                <w:sz w:val="22"/>
                <w:szCs w:val="22"/>
              </w:rPr>
              <w:tab/>
            </w:r>
            <w:r w:rsidR="00A505D6" w:rsidRPr="00A861F6">
              <w:rPr>
                <w:rStyle w:val="Hiperhivatkozs"/>
                <w:noProof/>
              </w:rPr>
              <w:t>Felhők fajtái és jellemzői</w:t>
            </w:r>
            <w:r w:rsidR="00A505D6">
              <w:rPr>
                <w:noProof/>
                <w:webHidden/>
              </w:rPr>
              <w:tab/>
            </w:r>
            <w:r w:rsidR="00A505D6">
              <w:rPr>
                <w:noProof/>
                <w:webHidden/>
              </w:rPr>
              <w:fldChar w:fldCharType="begin"/>
            </w:r>
            <w:r w:rsidR="00A505D6">
              <w:rPr>
                <w:noProof/>
                <w:webHidden/>
              </w:rPr>
              <w:instrText xml:space="preserve"> PAGEREF _Toc408137306 \h </w:instrText>
            </w:r>
            <w:r w:rsidR="00A505D6">
              <w:rPr>
                <w:noProof/>
                <w:webHidden/>
              </w:rPr>
            </w:r>
            <w:r w:rsidR="00A505D6">
              <w:rPr>
                <w:noProof/>
                <w:webHidden/>
              </w:rPr>
              <w:fldChar w:fldCharType="separate"/>
            </w:r>
            <w:r w:rsidR="00A505D6">
              <w:rPr>
                <w:noProof/>
                <w:webHidden/>
              </w:rPr>
              <w:t>14</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07" w:history="1">
            <w:r w:rsidR="00A505D6" w:rsidRPr="00A861F6">
              <w:rPr>
                <w:rStyle w:val="Hiperhivatkozs"/>
                <w:noProof/>
              </w:rPr>
              <w:t>2.3</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505D6">
              <w:rPr>
                <w:noProof/>
                <w:webHidden/>
              </w:rPr>
              <w:fldChar w:fldCharType="begin"/>
            </w:r>
            <w:r w:rsidR="00A505D6">
              <w:rPr>
                <w:noProof/>
                <w:webHidden/>
              </w:rPr>
              <w:instrText xml:space="preserve"> PAGEREF _Toc408137307 \h </w:instrText>
            </w:r>
            <w:r w:rsidR="00A505D6">
              <w:rPr>
                <w:noProof/>
                <w:webHidden/>
              </w:rPr>
            </w:r>
            <w:r w:rsidR="00A505D6">
              <w:rPr>
                <w:noProof/>
                <w:webHidden/>
              </w:rPr>
              <w:fldChar w:fldCharType="separate"/>
            </w:r>
            <w:r w:rsidR="00A505D6">
              <w:rPr>
                <w:noProof/>
                <w:webHidden/>
              </w:rPr>
              <w:t>17</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08" w:history="1">
            <w:r w:rsidR="00A505D6" w:rsidRPr="00A861F6">
              <w:rPr>
                <w:rStyle w:val="Hiperhivatkozs"/>
                <w:noProof/>
              </w:rPr>
              <w:t>2.4</w:t>
            </w:r>
            <w:r w:rsidR="00A505D6">
              <w:rPr>
                <w:rFonts w:asciiTheme="minorHAnsi" w:eastAsiaTheme="minorEastAsia" w:hAnsiTheme="minorHAnsi" w:cstheme="minorBidi"/>
                <w:noProof/>
                <w:sz w:val="22"/>
                <w:szCs w:val="22"/>
              </w:rPr>
              <w:tab/>
            </w:r>
            <w:r w:rsidR="00A505D6" w:rsidRPr="00A861F6">
              <w:rPr>
                <w:rStyle w:val="Hiperhivatkozs"/>
                <w:noProof/>
              </w:rPr>
              <w:t>Hasonló rendszerek</w:t>
            </w:r>
            <w:r w:rsidR="00A505D6">
              <w:rPr>
                <w:noProof/>
                <w:webHidden/>
              </w:rPr>
              <w:tab/>
            </w:r>
            <w:r w:rsidR="00A505D6">
              <w:rPr>
                <w:noProof/>
                <w:webHidden/>
              </w:rPr>
              <w:fldChar w:fldCharType="begin"/>
            </w:r>
            <w:r w:rsidR="00A505D6">
              <w:rPr>
                <w:noProof/>
                <w:webHidden/>
              </w:rPr>
              <w:instrText xml:space="preserve"> PAGEREF _Toc408137308 \h </w:instrText>
            </w:r>
            <w:r w:rsidR="00A505D6">
              <w:rPr>
                <w:noProof/>
                <w:webHidden/>
              </w:rPr>
            </w:r>
            <w:r w:rsidR="00A505D6">
              <w:rPr>
                <w:noProof/>
                <w:webHidden/>
              </w:rPr>
              <w:fldChar w:fldCharType="separate"/>
            </w:r>
            <w:r w:rsidR="00A505D6">
              <w:rPr>
                <w:noProof/>
                <w:webHidden/>
              </w:rPr>
              <w:t>18</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09" w:history="1">
            <w:r w:rsidR="00A505D6" w:rsidRPr="00A861F6">
              <w:rPr>
                <w:rStyle w:val="Hiperhivatkozs"/>
                <w:noProof/>
              </w:rPr>
              <w:t>2.5</w:t>
            </w:r>
            <w:r w:rsidR="00A505D6">
              <w:rPr>
                <w:rFonts w:asciiTheme="minorHAnsi" w:eastAsiaTheme="minorEastAsia" w:hAnsiTheme="minorHAnsi" w:cstheme="minorBidi"/>
                <w:noProof/>
                <w:sz w:val="22"/>
                <w:szCs w:val="22"/>
              </w:rPr>
              <w:tab/>
            </w:r>
            <w:r w:rsidR="00A505D6" w:rsidRPr="00A861F6">
              <w:rPr>
                <w:rStyle w:val="Hiperhivatkozs"/>
                <w:noProof/>
              </w:rPr>
              <w:t>Borultság vizsgálata hibrid küszöböléses algoritmussal</w:t>
            </w:r>
            <w:r w:rsidR="00A505D6">
              <w:rPr>
                <w:noProof/>
                <w:webHidden/>
              </w:rPr>
              <w:tab/>
            </w:r>
            <w:r w:rsidR="00A505D6">
              <w:rPr>
                <w:noProof/>
                <w:webHidden/>
              </w:rPr>
              <w:fldChar w:fldCharType="begin"/>
            </w:r>
            <w:r w:rsidR="00A505D6">
              <w:rPr>
                <w:noProof/>
                <w:webHidden/>
              </w:rPr>
              <w:instrText xml:space="preserve"> PAGEREF _Toc408137309 \h </w:instrText>
            </w:r>
            <w:r w:rsidR="00A505D6">
              <w:rPr>
                <w:noProof/>
                <w:webHidden/>
              </w:rPr>
            </w:r>
            <w:r w:rsidR="00A505D6">
              <w:rPr>
                <w:noProof/>
                <w:webHidden/>
              </w:rPr>
              <w:fldChar w:fldCharType="separate"/>
            </w:r>
            <w:r w:rsidR="00A505D6">
              <w:rPr>
                <w:noProof/>
                <w:webHidden/>
              </w:rPr>
              <w:t>18</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10" w:history="1">
            <w:r w:rsidR="00A505D6" w:rsidRPr="00A861F6">
              <w:rPr>
                <w:rStyle w:val="Hiperhivatkozs"/>
                <w:noProof/>
              </w:rPr>
              <w:t>2.6</w:t>
            </w:r>
            <w:r w:rsidR="00A505D6">
              <w:rPr>
                <w:rFonts w:asciiTheme="minorHAnsi" w:eastAsiaTheme="minorEastAsia" w:hAnsiTheme="minorHAnsi" w:cstheme="minorBidi"/>
                <w:noProof/>
                <w:sz w:val="22"/>
                <w:szCs w:val="22"/>
              </w:rPr>
              <w:tab/>
            </w:r>
            <w:r w:rsidR="00A505D6" w:rsidRPr="00A861F6">
              <w:rPr>
                <w:rStyle w:val="Hiperhivatkozs"/>
                <w:noProof/>
              </w:rPr>
              <w:t>Borultság vizsgálata szaturáció méréssel</w:t>
            </w:r>
            <w:r w:rsidR="00A505D6">
              <w:rPr>
                <w:noProof/>
                <w:webHidden/>
              </w:rPr>
              <w:tab/>
            </w:r>
            <w:r w:rsidR="00A505D6">
              <w:rPr>
                <w:noProof/>
                <w:webHidden/>
              </w:rPr>
              <w:fldChar w:fldCharType="begin"/>
            </w:r>
            <w:r w:rsidR="00A505D6">
              <w:rPr>
                <w:noProof/>
                <w:webHidden/>
              </w:rPr>
              <w:instrText xml:space="preserve"> PAGEREF _Toc408137310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11" w:history="1">
            <w:r w:rsidR="00A505D6" w:rsidRPr="00A861F6">
              <w:rPr>
                <w:rStyle w:val="Hiperhivatkozs"/>
                <w:noProof/>
              </w:rPr>
              <w:t>2.7</w:t>
            </w:r>
            <w:r w:rsidR="00A505D6">
              <w:rPr>
                <w:rFonts w:asciiTheme="minorHAnsi" w:eastAsiaTheme="minorEastAsia" w:hAnsiTheme="minorHAnsi" w:cstheme="minorBidi"/>
                <w:noProof/>
                <w:sz w:val="22"/>
                <w:szCs w:val="22"/>
              </w:rPr>
              <w:tab/>
            </w:r>
            <w:r w:rsidR="00A505D6" w:rsidRPr="00A861F6">
              <w:rPr>
                <w:rStyle w:val="Hiperhivatkozs"/>
                <w:noProof/>
              </w:rPr>
              <w:t>Borultság vizsgálat megvalósítása</w:t>
            </w:r>
            <w:r w:rsidR="00A505D6">
              <w:rPr>
                <w:noProof/>
                <w:webHidden/>
              </w:rPr>
              <w:tab/>
            </w:r>
            <w:r w:rsidR="00A505D6">
              <w:rPr>
                <w:noProof/>
                <w:webHidden/>
              </w:rPr>
              <w:fldChar w:fldCharType="begin"/>
            </w:r>
            <w:r w:rsidR="00A505D6">
              <w:rPr>
                <w:noProof/>
                <w:webHidden/>
              </w:rPr>
              <w:instrText xml:space="preserve"> PAGEREF _Toc408137311 \h </w:instrText>
            </w:r>
            <w:r w:rsidR="00A505D6">
              <w:rPr>
                <w:noProof/>
                <w:webHidden/>
              </w:rPr>
            </w:r>
            <w:r w:rsidR="00A505D6">
              <w:rPr>
                <w:noProof/>
                <w:webHidden/>
              </w:rPr>
              <w:fldChar w:fldCharType="separate"/>
            </w:r>
            <w:r w:rsidR="00A505D6">
              <w:rPr>
                <w:noProof/>
                <w:webHidden/>
              </w:rPr>
              <w:t>24</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12" w:history="1">
            <w:r w:rsidR="00A505D6" w:rsidRPr="00A861F6">
              <w:rPr>
                <w:rStyle w:val="Hiperhivatkozs"/>
                <w:noProof/>
              </w:rPr>
              <w:t>2.8</w:t>
            </w:r>
            <w:r w:rsidR="00A505D6">
              <w:rPr>
                <w:rFonts w:asciiTheme="minorHAnsi" w:eastAsiaTheme="minorEastAsia" w:hAnsiTheme="minorHAnsi" w:cstheme="minorBidi"/>
                <w:noProof/>
                <w:sz w:val="22"/>
                <w:szCs w:val="22"/>
              </w:rPr>
              <w:tab/>
            </w:r>
            <w:r w:rsidR="00A505D6" w:rsidRPr="00A861F6">
              <w:rPr>
                <w:rStyle w:val="Hiperhivatkozs"/>
                <w:noProof/>
              </w:rPr>
              <w:t>Felhők osztályozása képfeldolgozással</w:t>
            </w:r>
            <w:r w:rsidR="00A505D6">
              <w:rPr>
                <w:noProof/>
                <w:webHidden/>
              </w:rPr>
              <w:tab/>
            </w:r>
            <w:r w:rsidR="00A505D6">
              <w:rPr>
                <w:noProof/>
                <w:webHidden/>
              </w:rPr>
              <w:fldChar w:fldCharType="begin"/>
            </w:r>
            <w:r w:rsidR="00A505D6">
              <w:rPr>
                <w:noProof/>
                <w:webHidden/>
              </w:rPr>
              <w:instrText xml:space="preserve"> PAGEREF _Toc408137312 \h </w:instrText>
            </w:r>
            <w:r w:rsidR="00A505D6">
              <w:rPr>
                <w:noProof/>
                <w:webHidden/>
              </w:rPr>
            </w:r>
            <w:r w:rsidR="00A505D6">
              <w:rPr>
                <w:noProof/>
                <w:webHidden/>
              </w:rPr>
              <w:fldChar w:fldCharType="separate"/>
            </w:r>
            <w:r w:rsidR="00A505D6">
              <w:rPr>
                <w:noProof/>
                <w:webHidden/>
              </w:rPr>
              <w:t>28</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13" w:history="1">
            <w:r w:rsidR="00A505D6" w:rsidRPr="00A861F6">
              <w:rPr>
                <w:rStyle w:val="Hiperhivatkozs"/>
                <w:noProof/>
              </w:rPr>
              <w:t>2.9</w:t>
            </w:r>
            <w:r w:rsidR="00A505D6">
              <w:rPr>
                <w:rFonts w:asciiTheme="minorHAnsi" w:eastAsiaTheme="minorEastAsia" w:hAnsiTheme="minorHAnsi" w:cstheme="minorBidi"/>
                <w:noProof/>
                <w:sz w:val="22"/>
                <w:szCs w:val="22"/>
              </w:rPr>
              <w:tab/>
            </w:r>
            <w:r w:rsidR="00A505D6" w:rsidRPr="00A861F6">
              <w:rPr>
                <w:rStyle w:val="Hiperhivatkozs"/>
                <w:noProof/>
              </w:rPr>
              <w:t>Speciális esetek kezelése</w:t>
            </w:r>
            <w:r w:rsidR="00A505D6">
              <w:rPr>
                <w:noProof/>
                <w:webHidden/>
              </w:rPr>
              <w:tab/>
            </w:r>
            <w:r w:rsidR="00A505D6">
              <w:rPr>
                <w:noProof/>
                <w:webHidden/>
              </w:rPr>
              <w:fldChar w:fldCharType="begin"/>
            </w:r>
            <w:r w:rsidR="00A505D6">
              <w:rPr>
                <w:noProof/>
                <w:webHidden/>
              </w:rPr>
              <w:instrText xml:space="preserve"> PAGEREF _Toc408137313 \h </w:instrText>
            </w:r>
            <w:r w:rsidR="00A505D6">
              <w:rPr>
                <w:noProof/>
                <w:webHidden/>
              </w:rPr>
            </w:r>
            <w:r w:rsidR="00A505D6">
              <w:rPr>
                <w:noProof/>
                <w:webHidden/>
              </w:rPr>
              <w:fldChar w:fldCharType="separate"/>
            </w:r>
            <w:r w:rsidR="00A505D6">
              <w:rPr>
                <w:noProof/>
                <w:webHidden/>
              </w:rPr>
              <w:t>29</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14" w:history="1">
            <w:r w:rsidR="00A505D6" w:rsidRPr="00A861F6">
              <w:rPr>
                <w:rStyle w:val="Hiperhivatkozs"/>
                <w:noProof/>
              </w:rPr>
              <w:t>2.10</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505D6">
              <w:rPr>
                <w:noProof/>
                <w:webHidden/>
              </w:rPr>
              <w:fldChar w:fldCharType="begin"/>
            </w:r>
            <w:r w:rsidR="00A505D6">
              <w:rPr>
                <w:noProof/>
                <w:webHidden/>
              </w:rPr>
              <w:instrText xml:space="preserve"> PAGEREF _Toc408137314 \h </w:instrText>
            </w:r>
            <w:r w:rsidR="00A505D6">
              <w:rPr>
                <w:noProof/>
                <w:webHidden/>
              </w:rPr>
            </w:r>
            <w:r w:rsidR="00A505D6">
              <w:rPr>
                <w:noProof/>
                <w:webHidden/>
              </w:rPr>
              <w:fldChar w:fldCharType="separate"/>
            </w:r>
            <w:r w:rsidR="00A505D6">
              <w:rPr>
                <w:noProof/>
                <w:webHidden/>
              </w:rPr>
              <w:t>31</w:t>
            </w:r>
            <w:r w:rsidR="00A505D6">
              <w:rPr>
                <w:noProof/>
                <w:webHidden/>
              </w:rPr>
              <w:fldChar w:fldCharType="end"/>
            </w:r>
          </w:hyperlink>
        </w:p>
        <w:p w:rsidR="00A505D6" w:rsidRDefault="00B47F62" w:rsidP="00D24087">
          <w:pPr>
            <w:pStyle w:val="TJ1"/>
            <w:rPr>
              <w:rFonts w:asciiTheme="minorHAnsi" w:eastAsiaTheme="minorEastAsia" w:hAnsiTheme="minorHAnsi" w:cstheme="minorBidi"/>
              <w:noProof/>
              <w:sz w:val="22"/>
              <w:szCs w:val="22"/>
            </w:rPr>
            <w:pPrChange w:id="5" w:author="Gergő" w:date="2015-01-04T22:00:00Z">
              <w:pPr>
                <w:pStyle w:val="TJ1"/>
                <w:tabs>
                  <w:tab w:val="left" w:pos="880"/>
                </w:tabs>
              </w:pPr>
            </w:pPrChange>
          </w:pPr>
          <w:r>
            <w:fldChar w:fldCharType="begin"/>
          </w:r>
          <w:r>
            <w:instrText xml:space="preserve"> HYPERLINK \l "_Toc408137315" </w:instrText>
          </w:r>
          <w:r>
            <w:fldChar w:fldCharType="separate"/>
          </w:r>
          <w:r w:rsidR="00A505D6" w:rsidRPr="00A861F6">
            <w:rPr>
              <w:rStyle w:val="Hiperhivatkozs"/>
              <w:noProof/>
            </w:rPr>
            <w:t>3</w:t>
          </w:r>
          <w:r w:rsidR="00A505D6">
            <w:rPr>
              <w:rFonts w:asciiTheme="minorHAnsi" w:eastAsiaTheme="minorEastAsia" w:hAnsiTheme="minorHAnsi" w:cstheme="minorBidi"/>
              <w:noProof/>
              <w:sz w:val="22"/>
              <w:szCs w:val="22"/>
            </w:rPr>
            <w:tab/>
          </w:r>
          <w:r w:rsidR="00A505D6" w:rsidRPr="00A861F6">
            <w:rPr>
              <w:rStyle w:val="Hiperhivatkozs"/>
              <w:noProof/>
            </w:rPr>
            <w:t>Magassági szélirány meghatározása</w:t>
          </w:r>
          <w:r w:rsidR="00A505D6">
            <w:rPr>
              <w:noProof/>
              <w:webHidden/>
            </w:rPr>
            <w:tab/>
          </w:r>
          <w:r w:rsidR="00A505D6">
            <w:rPr>
              <w:noProof/>
              <w:webHidden/>
            </w:rPr>
            <w:fldChar w:fldCharType="begin"/>
          </w:r>
          <w:r w:rsidR="00A505D6">
            <w:rPr>
              <w:noProof/>
              <w:webHidden/>
            </w:rPr>
            <w:instrText xml:space="preserve"> PAGEREF _Toc408137315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r>
            <w:rPr>
              <w:noProof/>
            </w:rPr>
            <w:fldChar w:fldCharType="end"/>
          </w:r>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16" w:history="1">
            <w:r w:rsidR="00A505D6" w:rsidRPr="00A861F6">
              <w:rPr>
                <w:rStyle w:val="Hiperhivatkozs"/>
                <w:noProof/>
              </w:rPr>
              <w:t>3.1</w:t>
            </w:r>
            <w:r w:rsidR="00A505D6">
              <w:rPr>
                <w:rFonts w:asciiTheme="minorHAnsi" w:eastAsiaTheme="minorEastAsia" w:hAnsiTheme="minorHAnsi" w:cstheme="minorBidi"/>
                <w:noProof/>
                <w:sz w:val="22"/>
                <w:szCs w:val="22"/>
              </w:rPr>
              <w:tab/>
            </w:r>
            <w:r w:rsidR="00A505D6" w:rsidRPr="00A861F6">
              <w:rPr>
                <w:rStyle w:val="Hiperhivatkozs"/>
                <w:noProof/>
              </w:rPr>
              <w:t>Cél meghatározása</w:t>
            </w:r>
            <w:r w:rsidR="00A505D6">
              <w:rPr>
                <w:noProof/>
                <w:webHidden/>
              </w:rPr>
              <w:tab/>
            </w:r>
            <w:r w:rsidR="00A505D6">
              <w:rPr>
                <w:noProof/>
                <w:webHidden/>
              </w:rPr>
              <w:fldChar w:fldCharType="begin"/>
            </w:r>
            <w:r w:rsidR="00A505D6">
              <w:rPr>
                <w:noProof/>
                <w:webHidden/>
              </w:rPr>
              <w:instrText xml:space="preserve"> PAGEREF _Toc408137316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17" w:history="1">
            <w:r w:rsidR="00A505D6" w:rsidRPr="00A861F6">
              <w:rPr>
                <w:rStyle w:val="Hiperhivatkozs"/>
                <w:noProof/>
              </w:rPr>
              <w:t>3.2</w:t>
            </w:r>
            <w:r w:rsidR="00A505D6">
              <w:rPr>
                <w:rFonts w:asciiTheme="minorHAnsi" w:eastAsiaTheme="minorEastAsia" w:hAnsiTheme="minorHAnsi" w:cstheme="minorBidi"/>
                <w:noProof/>
                <w:sz w:val="22"/>
                <w:szCs w:val="22"/>
              </w:rPr>
              <w:tab/>
            </w:r>
            <w:r w:rsidR="00A505D6" w:rsidRPr="00A861F6">
              <w:rPr>
                <w:rStyle w:val="Hiperhivatkozs"/>
                <w:noProof/>
              </w:rPr>
              <w:t>Probléma elemzése</w:t>
            </w:r>
            <w:r w:rsidR="00A505D6">
              <w:rPr>
                <w:noProof/>
                <w:webHidden/>
              </w:rPr>
              <w:tab/>
            </w:r>
            <w:r w:rsidR="00A505D6">
              <w:rPr>
                <w:noProof/>
                <w:webHidden/>
              </w:rPr>
              <w:fldChar w:fldCharType="begin"/>
            </w:r>
            <w:r w:rsidR="00A505D6">
              <w:rPr>
                <w:noProof/>
                <w:webHidden/>
              </w:rPr>
              <w:instrText xml:space="preserve"> PAGEREF _Toc408137317 \h </w:instrText>
            </w:r>
            <w:r w:rsidR="00A505D6">
              <w:rPr>
                <w:noProof/>
                <w:webHidden/>
              </w:rPr>
            </w:r>
            <w:r w:rsidR="00A505D6">
              <w:rPr>
                <w:noProof/>
                <w:webHidden/>
              </w:rPr>
              <w:fldChar w:fldCharType="separate"/>
            </w:r>
            <w:r w:rsidR="00A505D6">
              <w:rPr>
                <w:noProof/>
                <w:webHidden/>
              </w:rPr>
              <w:t>35</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18" w:history="1">
            <w:r w:rsidR="00A505D6" w:rsidRPr="00A861F6">
              <w:rPr>
                <w:rStyle w:val="Hiperhivatkozs"/>
                <w:noProof/>
              </w:rPr>
              <w:t>3.3</w:t>
            </w:r>
            <w:r w:rsidR="00A505D6">
              <w:rPr>
                <w:rFonts w:asciiTheme="minorHAnsi" w:eastAsiaTheme="minorEastAsia" w:hAnsiTheme="minorHAnsi" w:cstheme="minorBidi"/>
                <w:noProof/>
                <w:sz w:val="22"/>
                <w:szCs w:val="22"/>
              </w:rPr>
              <w:tab/>
            </w:r>
            <w:r w:rsidR="00A505D6" w:rsidRPr="00A861F6">
              <w:rPr>
                <w:rStyle w:val="Hiperhivatkozs"/>
                <w:noProof/>
              </w:rPr>
              <w:t>Megvalósítás</w:t>
            </w:r>
            <w:r w:rsidR="00A505D6">
              <w:rPr>
                <w:noProof/>
                <w:webHidden/>
              </w:rPr>
              <w:tab/>
            </w:r>
            <w:r w:rsidR="00A505D6">
              <w:rPr>
                <w:noProof/>
                <w:webHidden/>
              </w:rPr>
              <w:fldChar w:fldCharType="begin"/>
            </w:r>
            <w:r w:rsidR="00A505D6">
              <w:rPr>
                <w:noProof/>
                <w:webHidden/>
              </w:rPr>
              <w:instrText xml:space="preserve"> PAGEREF _Toc408137318 \h </w:instrText>
            </w:r>
            <w:r w:rsidR="00A505D6">
              <w:rPr>
                <w:noProof/>
                <w:webHidden/>
              </w:rPr>
            </w:r>
            <w:r w:rsidR="00A505D6">
              <w:rPr>
                <w:noProof/>
                <w:webHidden/>
              </w:rPr>
              <w:fldChar w:fldCharType="separate"/>
            </w:r>
            <w:r w:rsidR="00A505D6">
              <w:rPr>
                <w:noProof/>
                <w:webHidden/>
              </w:rPr>
              <w:t>35</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19" w:history="1">
            <w:r w:rsidR="00A505D6" w:rsidRPr="00A861F6">
              <w:rPr>
                <w:rStyle w:val="Hiperhivatkozs"/>
                <w:noProof/>
              </w:rPr>
              <w:t>3.4</w:t>
            </w:r>
            <w:r w:rsidR="00A505D6">
              <w:rPr>
                <w:rFonts w:asciiTheme="minorHAnsi" w:eastAsiaTheme="minorEastAsia" w:hAnsiTheme="minorHAnsi" w:cstheme="minorBidi"/>
                <w:noProof/>
                <w:sz w:val="22"/>
                <w:szCs w:val="22"/>
              </w:rPr>
              <w:tab/>
            </w:r>
            <w:r w:rsidR="00A505D6" w:rsidRPr="00A861F6">
              <w:rPr>
                <w:rStyle w:val="Hiperhivatkozs"/>
                <w:noProof/>
              </w:rPr>
              <w:t>Eredmények értékelése</w:t>
            </w:r>
            <w:r w:rsidR="00A505D6">
              <w:rPr>
                <w:noProof/>
                <w:webHidden/>
              </w:rPr>
              <w:tab/>
            </w:r>
            <w:r w:rsidR="00A505D6">
              <w:rPr>
                <w:noProof/>
                <w:webHidden/>
              </w:rPr>
              <w:fldChar w:fldCharType="begin"/>
            </w:r>
            <w:r w:rsidR="00A505D6">
              <w:rPr>
                <w:noProof/>
                <w:webHidden/>
              </w:rPr>
              <w:instrText xml:space="preserve"> PAGEREF _Toc408137319 \h </w:instrText>
            </w:r>
            <w:r w:rsidR="00A505D6">
              <w:rPr>
                <w:noProof/>
                <w:webHidden/>
              </w:rPr>
            </w:r>
            <w:r w:rsidR="00A505D6">
              <w:rPr>
                <w:noProof/>
                <w:webHidden/>
              </w:rPr>
              <w:fldChar w:fldCharType="separate"/>
            </w:r>
            <w:r w:rsidR="00A505D6">
              <w:rPr>
                <w:noProof/>
                <w:webHidden/>
              </w:rPr>
              <w:t>38</w:t>
            </w:r>
            <w:r w:rsidR="00A505D6">
              <w:rPr>
                <w:noProof/>
                <w:webHidden/>
              </w:rPr>
              <w:fldChar w:fldCharType="end"/>
            </w:r>
          </w:hyperlink>
        </w:p>
        <w:p w:rsidR="00A505D6" w:rsidRDefault="00B47F62" w:rsidP="00D24087">
          <w:pPr>
            <w:pStyle w:val="TJ1"/>
            <w:rPr>
              <w:rFonts w:asciiTheme="minorHAnsi" w:eastAsiaTheme="minorEastAsia" w:hAnsiTheme="minorHAnsi" w:cstheme="minorBidi"/>
              <w:noProof/>
              <w:sz w:val="22"/>
              <w:szCs w:val="22"/>
            </w:rPr>
            <w:pPrChange w:id="6" w:author="Gergő" w:date="2015-01-04T22:00:00Z">
              <w:pPr>
                <w:pStyle w:val="TJ1"/>
                <w:tabs>
                  <w:tab w:val="left" w:pos="880"/>
                </w:tabs>
              </w:pPr>
            </w:pPrChange>
          </w:pPr>
          <w:r>
            <w:fldChar w:fldCharType="begin"/>
          </w:r>
          <w:r>
            <w:instrText xml:space="preserve"> HYPERLINK \l "_Toc408137320" </w:instrText>
          </w:r>
          <w:r>
            <w:fldChar w:fldCharType="separate"/>
          </w:r>
          <w:r w:rsidR="00A505D6" w:rsidRPr="00A861F6">
            <w:rPr>
              <w:rStyle w:val="Hiperhivatkozs"/>
              <w:noProof/>
            </w:rPr>
            <w:t>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Esőzés kezdetének és befejeződésének megállapítása</w:t>
          </w:r>
          <w:r w:rsidR="00A505D6">
            <w:rPr>
              <w:noProof/>
              <w:webHidden/>
            </w:rPr>
            <w:tab/>
          </w:r>
          <w:r w:rsidR="00A505D6">
            <w:rPr>
              <w:noProof/>
              <w:webHidden/>
            </w:rPr>
            <w:fldChar w:fldCharType="begin"/>
          </w:r>
          <w:r w:rsidR="00A505D6">
            <w:rPr>
              <w:noProof/>
              <w:webHidden/>
            </w:rPr>
            <w:instrText xml:space="preserve"> PAGEREF _Toc408137320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r>
            <w:rPr>
              <w:noProof/>
            </w:rPr>
            <w:fldChar w:fldCharType="end"/>
          </w:r>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21" w:history="1">
            <w:r w:rsidR="00A505D6" w:rsidRPr="00A861F6">
              <w:rPr>
                <w:rStyle w:val="Hiperhivatkozs"/>
                <w:noProof/>
              </w:rPr>
              <w:t>4.1</w:t>
            </w:r>
            <w:r w:rsidR="00A505D6">
              <w:rPr>
                <w:rFonts w:asciiTheme="minorHAnsi" w:eastAsiaTheme="minorEastAsia" w:hAnsiTheme="minorHAnsi" w:cstheme="minorBidi"/>
                <w:noProof/>
                <w:sz w:val="22"/>
                <w:szCs w:val="22"/>
              </w:rPr>
              <w:tab/>
            </w:r>
            <w:r w:rsidR="00A505D6" w:rsidRPr="00A861F6">
              <w:rPr>
                <w:rStyle w:val="Hiperhivatkozs"/>
                <w:noProof/>
                <w:highlight w:val="white"/>
              </w:rPr>
              <w:t>Cél meghatározása</w:t>
            </w:r>
            <w:r w:rsidR="00A505D6">
              <w:rPr>
                <w:noProof/>
                <w:webHidden/>
              </w:rPr>
              <w:tab/>
            </w:r>
            <w:r w:rsidR="00A505D6">
              <w:rPr>
                <w:noProof/>
                <w:webHidden/>
              </w:rPr>
              <w:fldChar w:fldCharType="begin"/>
            </w:r>
            <w:r w:rsidR="00A505D6">
              <w:rPr>
                <w:noProof/>
                <w:webHidden/>
              </w:rPr>
              <w:instrText xml:space="preserve"> PAGEREF _Toc408137321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22" w:history="1">
            <w:r w:rsidR="00A505D6" w:rsidRPr="00A861F6">
              <w:rPr>
                <w:rStyle w:val="Hiperhivatkozs"/>
                <w:noProof/>
              </w:rPr>
              <w:t>4.2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fizikai jellemzői</w:t>
            </w:r>
            <w:r w:rsidR="00A505D6">
              <w:rPr>
                <w:noProof/>
                <w:webHidden/>
              </w:rPr>
              <w:tab/>
            </w:r>
            <w:r w:rsidR="00A505D6">
              <w:rPr>
                <w:noProof/>
                <w:webHidden/>
              </w:rPr>
              <w:fldChar w:fldCharType="begin"/>
            </w:r>
            <w:r w:rsidR="00A505D6">
              <w:rPr>
                <w:noProof/>
                <w:webHidden/>
              </w:rPr>
              <w:instrText xml:space="preserve"> PAGEREF _Toc408137322 \h </w:instrText>
            </w:r>
            <w:r w:rsidR="00A505D6">
              <w:rPr>
                <w:noProof/>
                <w:webHidden/>
              </w:rPr>
            </w:r>
            <w:r w:rsidR="00A505D6">
              <w:rPr>
                <w:noProof/>
                <w:webHidden/>
              </w:rPr>
              <w:fldChar w:fldCharType="separate"/>
            </w:r>
            <w:r w:rsidR="00A505D6">
              <w:rPr>
                <w:noProof/>
                <w:webHidden/>
              </w:rPr>
              <w:t>39</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23" w:history="1">
            <w:r w:rsidR="00A505D6" w:rsidRPr="00A861F6">
              <w:rPr>
                <w:rStyle w:val="Hiperhivatkozs"/>
                <w:noProof/>
              </w:rPr>
              <w:t>4.3</w:t>
            </w:r>
            <w:r w:rsidR="00A505D6">
              <w:rPr>
                <w:rFonts w:asciiTheme="minorHAnsi" w:eastAsiaTheme="minorEastAsia" w:hAnsiTheme="minorHAnsi" w:cstheme="minorBidi"/>
                <w:noProof/>
                <w:sz w:val="22"/>
                <w:szCs w:val="22"/>
              </w:rPr>
              <w:tab/>
            </w:r>
            <w:r w:rsidR="00A505D6" w:rsidRPr="00A861F6">
              <w:rPr>
                <w:rStyle w:val="Hiperhivatkozs"/>
                <w:noProof/>
              </w:rPr>
              <w:t>Az ESŐDETEKTÁLÁS LEHETŐSÉGEI</w:t>
            </w:r>
            <w:r w:rsidR="00A505D6">
              <w:rPr>
                <w:noProof/>
                <w:webHidden/>
              </w:rPr>
              <w:tab/>
            </w:r>
            <w:r w:rsidR="00A505D6">
              <w:rPr>
                <w:noProof/>
                <w:webHidden/>
              </w:rPr>
              <w:fldChar w:fldCharType="begin"/>
            </w:r>
            <w:r w:rsidR="00A505D6">
              <w:rPr>
                <w:noProof/>
                <w:webHidden/>
              </w:rPr>
              <w:instrText xml:space="preserve"> PAGEREF _Toc408137323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B47F62">
          <w:pPr>
            <w:pStyle w:val="TJ3"/>
            <w:tabs>
              <w:tab w:val="left" w:pos="1760"/>
              <w:tab w:val="right" w:leader="dot" w:pos="8493"/>
            </w:tabs>
            <w:rPr>
              <w:rFonts w:asciiTheme="minorHAnsi" w:eastAsiaTheme="minorEastAsia" w:hAnsiTheme="minorHAnsi" w:cstheme="minorBidi"/>
              <w:noProof/>
              <w:sz w:val="22"/>
              <w:szCs w:val="22"/>
            </w:rPr>
          </w:pPr>
          <w:hyperlink w:anchor="_Toc408137324" w:history="1">
            <w:r w:rsidR="00A505D6" w:rsidRPr="00A861F6">
              <w:rPr>
                <w:rStyle w:val="Hiperhivatkozs"/>
                <w:noProof/>
              </w:rPr>
              <w:t>4.3.1</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Esővonalak detektálása hisztogram vizsgálattal mozgókép sorozaton</w:t>
            </w:r>
            <w:r w:rsidR="00A505D6">
              <w:rPr>
                <w:noProof/>
                <w:webHidden/>
              </w:rPr>
              <w:tab/>
            </w:r>
            <w:r w:rsidR="00A505D6">
              <w:rPr>
                <w:noProof/>
                <w:webHidden/>
              </w:rPr>
              <w:fldChar w:fldCharType="begin"/>
            </w:r>
            <w:r w:rsidR="00A505D6">
              <w:rPr>
                <w:noProof/>
                <w:webHidden/>
              </w:rPr>
              <w:instrText xml:space="preserve"> PAGEREF _Toc408137324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B47F62">
          <w:pPr>
            <w:pStyle w:val="TJ3"/>
            <w:tabs>
              <w:tab w:val="left" w:pos="1760"/>
              <w:tab w:val="right" w:leader="dot" w:pos="8493"/>
            </w:tabs>
            <w:rPr>
              <w:rFonts w:asciiTheme="minorHAnsi" w:eastAsiaTheme="minorEastAsia" w:hAnsiTheme="minorHAnsi" w:cstheme="minorBidi"/>
              <w:noProof/>
              <w:sz w:val="22"/>
              <w:szCs w:val="22"/>
            </w:rPr>
          </w:pPr>
          <w:hyperlink w:anchor="_Toc408137325" w:history="1">
            <w:r w:rsidR="00A505D6" w:rsidRPr="00A861F6">
              <w:rPr>
                <w:rStyle w:val="Hiperhivatkozs"/>
                <w:noProof/>
              </w:rPr>
              <w:t>4.3.2</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gépjármű szélvédőjén</w:t>
            </w:r>
            <w:r w:rsidR="00A505D6">
              <w:rPr>
                <w:noProof/>
                <w:webHidden/>
              </w:rPr>
              <w:tab/>
            </w:r>
            <w:r w:rsidR="00A505D6">
              <w:rPr>
                <w:noProof/>
                <w:webHidden/>
              </w:rPr>
              <w:fldChar w:fldCharType="begin"/>
            </w:r>
            <w:r w:rsidR="00A505D6">
              <w:rPr>
                <w:noProof/>
                <w:webHidden/>
              </w:rPr>
              <w:instrText xml:space="preserve"> PAGEREF _Toc408137325 \h </w:instrText>
            </w:r>
            <w:r w:rsidR="00A505D6">
              <w:rPr>
                <w:noProof/>
                <w:webHidden/>
              </w:rPr>
            </w:r>
            <w:r w:rsidR="00A505D6">
              <w:rPr>
                <w:noProof/>
                <w:webHidden/>
              </w:rPr>
              <w:fldChar w:fldCharType="separate"/>
            </w:r>
            <w:r w:rsidR="00A505D6">
              <w:rPr>
                <w:noProof/>
                <w:webHidden/>
              </w:rPr>
              <w:t>41</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26" w:history="1">
            <w:r w:rsidR="00A505D6" w:rsidRPr="00A861F6">
              <w:rPr>
                <w:rStyle w:val="Hiperhivatkozs"/>
                <w:noProof/>
              </w:rPr>
              <w:t>4.4</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detektálásának folyamata üvegbúrán</w:t>
            </w:r>
            <w:r w:rsidR="00A505D6">
              <w:rPr>
                <w:noProof/>
                <w:webHidden/>
              </w:rPr>
              <w:tab/>
            </w:r>
            <w:r w:rsidR="00A505D6">
              <w:rPr>
                <w:noProof/>
                <w:webHidden/>
              </w:rPr>
              <w:fldChar w:fldCharType="begin"/>
            </w:r>
            <w:r w:rsidR="00A505D6">
              <w:rPr>
                <w:noProof/>
                <w:webHidden/>
              </w:rPr>
              <w:instrText xml:space="preserve"> PAGEREF _Toc408137326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B47F62">
          <w:pPr>
            <w:pStyle w:val="TJ3"/>
            <w:tabs>
              <w:tab w:val="left" w:pos="1760"/>
              <w:tab w:val="right" w:leader="dot" w:pos="8493"/>
            </w:tabs>
            <w:rPr>
              <w:rFonts w:asciiTheme="minorHAnsi" w:eastAsiaTheme="minorEastAsia" w:hAnsiTheme="minorHAnsi" w:cstheme="minorBidi"/>
              <w:noProof/>
              <w:sz w:val="22"/>
              <w:szCs w:val="22"/>
            </w:rPr>
          </w:pPr>
          <w:hyperlink w:anchor="_Toc408137327" w:history="1">
            <w:r w:rsidR="00A505D6" w:rsidRPr="00A861F6">
              <w:rPr>
                <w:rStyle w:val="Hiperhivatkozs"/>
                <w:noProof/>
              </w:rPr>
              <w:t>4.4.1</w:t>
            </w:r>
            <w:r w:rsidR="00A505D6">
              <w:rPr>
                <w:rFonts w:asciiTheme="minorHAnsi" w:eastAsiaTheme="minorEastAsia" w:hAnsiTheme="minorHAnsi" w:cstheme="minorBidi"/>
                <w:noProof/>
                <w:sz w:val="22"/>
                <w:szCs w:val="22"/>
              </w:rPr>
              <w:tab/>
            </w:r>
            <w:r w:rsidR="00A505D6" w:rsidRPr="00A861F6">
              <w:rPr>
                <w:rStyle w:val="Hiperhivatkozs"/>
                <w:noProof/>
                <w:highlight w:val="white"/>
              </w:rPr>
              <w:t>Előfeldolgozás a jól elkülöníthető cseppek detektálásához</w:t>
            </w:r>
            <w:r w:rsidR="00A505D6">
              <w:rPr>
                <w:noProof/>
                <w:webHidden/>
              </w:rPr>
              <w:tab/>
            </w:r>
            <w:r w:rsidR="00A505D6">
              <w:rPr>
                <w:noProof/>
                <w:webHidden/>
              </w:rPr>
              <w:fldChar w:fldCharType="begin"/>
            </w:r>
            <w:r w:rsidR="00A505D6">
              <w:rPr>
                <w:noProof/>
                <w:webHidden/>
              </w:rPr>
              <w:instrText xml:space="preserve"> PAGEREF _Toc408137327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B47F62">
          <w:pPr>
            <w:pStyle w:val="TJ3"/>
            <w:tabs>
              <w:tab w:val="left" w:pos="1760"/>
              <w:tab w:val="right" w:leader="dot" w:pos="8493"/>
            </w:tabs>
            <w:rPr>
              <w:rFonts w:asciiTheme="minorHAnsi" w:eastAsiaTheme="minorEastAsia" w:hAnsiTheme="minorHAnsi" w:cstheme="minorBidi"/>
              <w:noProof/>
              <w:sz w:val="22"/>
              <w:szCs w:val="22"/>
            </w:rPr>
          </w:pPr>
          <w:hyperlink w:anchor="_Toc408137328" w:history="1">
            <w:r w:rsidR="00A505D6" w:rsidRPr="00A861F6">
              <w:rPr>
                <w:rStyle w:val="Hiperhivatkozs"/>
                <w:noProof/>
              </w:rPr>
              <w:t>4.4.2</w:t>
            </w:r>
            <w:r w:rsidR="00A505D6">
              <w:rPr>
                <w:rFonts w:asciiTheme="minorHAnsi" w:eastAsiaTheme="minorEastAsia" w:hAnsiTheme="minorHAnsi" w:cstheme="minorBidi"/>
                <w:noProof/>
                <w:sz w:val="22"/>
                <w:szCs w:val="22"/>
              </w:rPr>
              <w:tab/>
            </w:r>
            <w:r w:rsidR="00A505D6" w:rsidRPr="00A861F6">
              <w:rPr>
                <w:rStyle w:val="Hiperhivatkozs"/>
                <w:noProof/>
                <w:highlight w:val="white"/>
              </w:rPr>
              <w:t xml:space="preserve">Előfeldolgozás </w:t>
            </w:r>
            <w:r w:rsidR="00A505D6" w:rsidRPr="00A861F6">
              <w:rPr>
                <w:rStyle w:val="Hiperhivatkozs"/>
                <w:noProof/>
              </w:rPr>
              <w:t>morfológiai műveletek alkalmazásával</w:t>
            </w:r>
            <w:r w:rsidR="00A505D6">
              <w:rPr>
                <w:noProof/>
                <w:webHidden/>
              </w:rPr>
              <w:tab/>
            </w:r>
            <w:r w:rsidR="00A505D6">
              <w:rPr>
                <w:noProof/>
                <w:webHidden/>
              </w:rPr>
              <w:fldChar w:fldCharType="begin"/>
            </w:r>
            <w:r w:rsidR="00A505D6">
              <w:rPr>
                <w:noProof/>
                <w:webHidden/>
              </w:rPr>
              <w:instrText xml:space="preserve"> PAGEREF _Toc408137328 \h </w:instrText>
            </w:r>
            <w:r w:rsidR="00A505D6">
              <w:rPr>
                <w:noProof/>
                <w:webHidden/>
              </w:rPr>
            </w:r>
            <w:r w:rsidR="00A505D6">
              <w:rPr>
                <w:noProof/>
                <w:webHidden/>
              </w:rPr>
              <w:fldChar w:fldCharType="separate"/>
            </w:r>
            <w:r w:rsidR="00A505D6">
              <w:rPr>
                <w:noProof/>
                <w:webHidden/>
              </w:rPr>
              <w:t>43</w:t>
            </w:r>
            <w:r w:rsidR="00A505D6">
              <w:rPr>
                <w:noProof/>
                <w:webHidden/>
              </w:rPr>
              <w:fldChar w:fldCharType="end"/>
            </w:r>
          </w:hyperlink>
        </w:p>
        <w:p w:rsidR="00A505D6" w:rsidRDefault="00B47F62">
          <w:pPr>
            <w:pStyle w:val="TJ3"/>
            <w:tabs>
              <w:tab w:val="left" w:pos="1760"/>
              <w:tab w:val="right" w:leader="dot" w:pos="8493"/>
            </w:tabs>
            <w:rPr>
              <w:rFonts w:asciiTheme="minorHAnsi" w:eastAsiaTheme="minorEastAsia" w:hAnsiTheme="minorHAnsi" w:cstheme="minorBidi"/>
              <w:noProof/>
              <w:sz w:val="22"/>
              <w:szCs w:val="22"/>
            </w:rPr>
          </w:pPr>
          <w:hyperlink w:anchor="_Toc408137329" w:history="1">
            <w:r w:rsidR="00A505D6" w:rsidRPr="00A861F6">
              <w:rPr>
                <w:rStyle w:val="Hiperhivatkozs"/>
                <w:noProof/>
              </w:rPr>
              <w:t>4.4.3</w:t>
            </w:r>
            <w:r w:rsidR="00A505D6">
              <w:rPr>
                <w:rFonts w:asciiTheme="minorHAnsi" w:eastAsiaTheme="minorEastAsia" w:hAnsiTheme="minorHAnsi" w:cstheme="minorBidi"/>
                <w:noProof/>
                <w:sz w:val="22"/>
                <w:szCs w:val="22"/>
              </w:rPr>
              <w:tab/>
            </w:r>
            <w:r w:rsidR="00A505D6" w:rsidRPr="00A861F6">
              <w:rPr>
                <w:rStyle w:val="Hiperhivatkozs"/>
                <w:noProof/>
                <w:highlight w:val="white"/>
              </w:rPr>
              <w:t>Esőcseppek felismerése hibrid szegmentáló algoritmussal</w:t>
            </w:r>
            <w:r w:rsidR="00A505D6">
              <w:rPr>
                <w:noProof/>
                <w:webHidden/>
              </w:rPr>
              <w:tab/>
            </w:r>
            <w:r w:rsidR="00A505D6">
              <w:rPr>
                <w:noProof/>
                <w:webHidden/>
              </w:rPr>
              <w:fldChar w:fldCharType="begin"/>
            </w:r>
            <w:r w:rsidR="00A505D6">
              <w:rPr>
                <w:noProof/>
                <w:webHidden/>
              </w:rPr>
              <w:instrText xml:space="preserve"> PAGEREF _Toc408137329 \h </w:instrText>
            </w:r>
            <w:r w:rsidR="00A505D6">
              <w:rPr>
                <w:noProof/>
                <w:webHidden/>
              </w:rPr>
            </w:r>
            <w:r w:rsidR="00A505D6">
              <w:rPr>
                <w:noProof/>
                <w:webHidden/>
              </w:rPr>
              <w:fldChar w:fldCharType="separate"/>
            </w:r>
            <w:r w:rsidR="00A505D6">
              <w:rPr>
                <w:noProof/>
                <w:webHidden/>
              </w:rPr>
              <w:t>44</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30" w:history="1">
            <w:r w:rsidR="00A505D6" w:rsidRPr="00A861F6">
              <w:rPr>
                <w:rStyle w:val="Hiperhivatkozs"/>
                <w:noProof/>
              </w:rPr>
              <w:t>4.5</w:t>
            </w:r>
            <w:r w:rsidR="00A505D6">
              <w:rPr>
                <w:rFonts w:asciiTheme="minorHAnsi" w:eastAsiaTheme="minorEastAsia" w:hAnsiTheme="minorHAnsi" w:cstheme="minorBidi"/>
                <w:noProof/>
                <w:sz w:val="22"/>
                <w:szCs w:val="22"/>
              </w:rPr>
              <w:tab/>
            </w:r>
            <w:r w:rsidR="00A505D6" w:rsidRPr="00A861F6">
              <w:rPr>
                <w:rStyle w:val="Hiperhivatkozs"/>
                <w:noProof/>
                <w:highlight w:val="white"/>
              </w:rPr>
              <w:t>Kezdeti és befejeződési időpont becslése</w:t>
            </w:r>
            <w:r w:rsidR="00A505D6">
              <w:rPr>
                <w:noProof/>
                <w:webHidden/>
              </w:rPr>
              <w:tab/>
            </w:r>
            <w:r w:rsidR="00A505D6">
              <w:rPr>
                <w:noProof/>
                <w:webHidden/>
              </w:rPr>
              <w:fldChar w:fldCharType="begin"/>
            </w:r>
            <w:r w:rsidR="00A505D6">
              <w:rPr>
                <w:noProof/>
                <w:webHidden/>
              </w:rPr>
              <w:instrText xml:space="preserve"> PAGEREF _Toc408137330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31" w:history="1">
            <w:r w:rsidR="00A505D6" w:rsidRPr="00A861F6">
              <w:rPr>
                <w:rStyle w:val="Hiperhivatkozs"/>
                <w:noProof/>
              </w:rPr>
              <w:t>4.6</w:t>
            </w:r>
            <w:r w:rsidR="00A505D6">
              <w:rPr>
                <w:rFonts w:asciiTheme="minorHAnsi" w:eastAsiaTheme="minorEastAsia" w:hAnsiTheme="minorHAnsi" w:cstheme="minorBidi"/>
                <w:noProof/>
                <w:sz w:val="22"/>
                <w:szCs w:val="22"/>
              </w:rPr>
              <w:tab/>
            </w:r>
            <w:r w:rsidR="00A505D6" w:rsidRPr="00A861F6">
              <w:rPr>
                <w:rStyle w:val="Hiperhivatkozs"/>
                <w:noProof/>
              </w:rPr>
              <w:t>Elért eredmények</w:t>
            </w:r>
            <w:r w:rsidR="00A505D6">
              <w:rPr>
                <w:noProof/>
                <w:webHidden/>
              </w:rPr>
              <w:tab/>
            </w:r>
            <w:r w:rsidR="00A505D6">
              <w:rPr>
                <w:noProof/>
                <w:webHidden/>
              </w:rPr>
              <w:fldChar w:fldCharType="begin"/>
            </w:r>
            <w:r w:rsidR="00A505D6">
              <w:rPr>
                <w:noProof/>
                <w:webHidden/>
              </w:rPr>
              <w:instrText xml:space="preserve"> PAGEREF _Toc408137331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B47F62" w:rsidP="00D24087">
          <w:pPr>
            <w:pStyle w:val="TJ1"/>
            <w:rPr>
              <w:rFonts w:asciiTheme="minorHAnsi" w:eastAsiaTheme="minorEastAsia" w:hAnsiTheme="minorHAnsi" w:cstheme="minorBidi"/>
              <w:noProof/>
              <w:sz w:val="22"/>
              <w:szCs w:val="22"/>
            </w:rPr>
            <w:pPrChange w:id="7" w:author="Gergő" w:date="2015-01-04T22:00:00Z">
              <w:pPr>
                <w:pStyle w:val="TJ1"/>
                <w:tabs>
                  <w:tab w:val="left" w:pos="880"/>
                </w:tabs>
              </w:pPr>
            </w:pPrChange>
          </w:pPr>
          <w:r>
            <w:fldChar w:fldCharType="begin"/>
          </w:r>
          <w:r>
            <w:instrText xml:space="preserve"> HYPERLINK \l "_Toc408137332" </w:instrText>
          </w:r>
          <w:r>
            <w:fldChar w:fldCharType="separate"/>
          </w:r>
          <w:r w:rsidR="00A505D6" w:rsidRPr="00A861F6">
            <w:rPr>
              <w:rStyle w:val="Hiperhivatkozs"/>
              <w:noProof/>
            </w:rPr>
            <w:t>5</w:t>
          </w:r>
          <w:r w:rsidR="00A505D6">
            <w:rPr>
              <w:rFonts w:asciiTheme="minorHAnsi" w:eastAsiaTheme="minorEastAsia" w:hAnsiTheme="minorHAnsi" w:cstheme="minorBidi"/>
              <w:noProof/>
              <w:sz w:val="22"/>
              <w:szCs w:val="22"/>
            </w:rPr>
            <w:tab/>
          </w:r>
          <w:r w:rsidR="00A505D6" w:rsidRPr="00A861F6">
            <w:rPr>
              <w:rStyle w:val="Hiperhivatkozs"/>
              <w:noProof/>
            </w:rPr>
            <w:t>Rendszerterv</w:t>
          </w:r>
          <w:r w:rsidR="00A505D6">
            <w:rPr>
              <w:noProof/>
              <w:webHidden/>
            </w:rPr>
            <w:tab/>
          </w:r>
          <w:r w:rsidR="00A505D6">
            <w:rPr>
              <w:noProof/>
              <w:webHidden/>
            </w:rPr>
            <w:fldChar w:fldCharType="begin"/>
          </w:r>
          <w:r w:rsidR="00A505D6">
            <w:rPr>
              <w:noProof/>
              <w:webHidden/>
            </w:rPr>
            <w:instrText xml:space="preserve"> PAGEREF _Toc408137332 \h </w:instrText>
          </w:r>
          <w:r w:rsidR="00A505D6">
            <w:rPr>
              <w:noProof/>
              <w:webHidden/>
            </w:rPr>
          </w:r>
          <w:r w:rsidR="00A505D6">
            <w:rPr>
              <w:noProof/>
              <w:webHidden/>
            </w:rPr>
            <w:fldChar w:fldCharType="separate"/>
          </w:r>
          <w:r w:rsidR="00A505D6">
            <w:rPr>
              <w:noProof/>
              <w:webHidden/>
            </w:rPr>
            <w:t>48</w:t>
          </w:r>
          <w:r w:rsidR="00A505D6">
            <w:rPr>
              <w:noProof/>
              <w:webHidden/>
            </w:rPr>
            <w:fldChar w:fldCharType="end"/>
          </w:r>
          <w:r>
            <w:rPr>
              <w:noProof/>
            </w:rPr>
            <w:fldChar w:fldCharType="end"/>
          </w:r>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33" w:history="1">
            <w:r w:rsidR="00A505D6" w:rsidRPr="00A861F6">
              <w:rPr>
                <w:rStyle w:val="Hiperhivatkozs"/>
                <w:noProof/>
              </w:rPr>
              <w:t>5.1</w:t>
            </w:r>
            <w:r w:rsidR="00A505D6">
              <w:rPr>
                <w:rFonts w:asciiTheme="minorHAnsi" w:eastAsiaTheme="minorEastAsia" w:hAnsiTheme="minorHAnsi" w:cstheme="minorBidi"/>
                <w:noProof/>
                <w:sz w:val="22"/>
                <w:szCs w:val="22"/>
              </w:rPr>
              <w:tab/>
            </w:r>
            <w:r w:rsidR="00A505D6" w:rsidRPr="00A861F6">
              <w:rPr>
                <w:rStyle w:val="Hiperhivatkozs"/>
                <w:noProof/>
              </w:rPr>
              <w:t>A rendszer moduljai</w:t>
            </w:r>
            <w:r w:rsidR="00A505D6">
              <w:rPr>
                <w:noProof/>
                <w:webHidden/>
              </w:rPr>
              <w:tab/>
            </w:r>
            <w:r w:rsidR="00A505D6">
              <w:rPr>
                <w:noProof/>
                <w:webHidden/>
              </w:rPr>
              <w:fldChar w:fldCharType="begin"/>
            </w:r>
            <w:r w:rsidR="00A505D6">
              <w:rPr>
                <w:noProof/>
                <w:webHidden/>
              </w:rPr>
              <w:instrText xml:space="preserve"> PAGEREF _Toc408137333 \h </w:instrText>
            </w:r>
            <w:r w:rsidR="00A505D6">
              <w:rPr>
                <w:noProof/>
                <w:webHidden/>
              </w:rPr>
            </w:r>
            <w:r w:rsidR="00A505D6">
              <w:rPr>
                <w:noProof/>
                <w:webHidden/>
              </w:rPr>
              <w:fldChar w:fldCharType="separate"/>
            </w:r>
            <w:r w:rsidR="00A505D6">
              <w:rPr>
                <w:noProof/>
                <w:webHidden/>
              </w:rPr>
              <w:t>48</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34" w:history="1">
            <w:r w:rsidR="00A505D6" w:rsidRPr="00A861F6">
              <w:rPr>
                <w:rStyle w:val="Hiperhivatkozs"/>
                <w:noProof/>
              </w:rPr>
              <w:t>5.2</w:t>
            </w:r>
            <w:r w:rsidR="00A505D6">
              <w:rPr>
                <w:rFonts w:asciiTheme="minorHAnsi" w:eastAsiaTheme="minorEastAsia" w:hAnsiTheme="minorHAnsi" w:cstheme="minorBidi"/>
                <w:noProof/>
                <w:sz w:val="22"/>
                <w:szCs w:val="22"/>
              </w:rPr>
              <w:tab/>
            </w:r>
            <w:r w:rsidR="00A505D6" w:rsidRPr="00A861F6">
              <w:rPr>
                <w:rStyle w:val="Hiperhivatkozs"/>
                <w:noProof/>
              </w:rPr>
              <w:t>Fő modul</w:t>
            </w:r>
            <w:r w:rsidR="00A505D6">
              <w:rPr>
                <w:noProof/>
                <w:webHidden/>
              </w:rPr>
              <w:tab/>
            </w:r>
            <w:r w:rsidR="00A505D6">
              <w:rPr>
                <w:noProof/>
                <w:webHidden/>
              </w:rPr>
              <w:fldChar w:fldCharType="begin"/>
            </w:r>
            <w:r w:rsidR="00A505D6">
              <w:rPr>
                <w:noProof/>
                <w:webHidden/>
              </w:rPr>
              <w:instrText xml:space="preserve"> PAGEREF _Toc408137334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B47F62">
          <w:pPr>
            <w:pStyle w:val="TJ3"/>
            <w:tabs>
              <w:tab w:val="left" w:pos="1760"/>
              <w:tab w:val="right" w:leader="dot" w:pos="8493"/>
            </w:tabs>
            <w:rPr>
              <w:rFonts w:asciiTheme="minorHAnsi" w:eastAsiaTheme="minorEastAsia" w:hAnsiTheme="minorHAnsi" w:cstheme="minorBidi"/>
              <w:noProof/>
              <w:sz w:val="22"/>
              <w:szCs w:val="22"/>
            </w:rPr>
          </w:pPr>
          <w:hyperlink w:anchor="_Toc408137335" w:history="1">
            <w:r w:rsidR="00A505D6" w:rsidRPr="00A861F6">
              <w:rPr>
                <w:rStyle w:val="Hiperhivatkozs"/>
                <w:noProof/>
              </w:rPr>
              <w:t>5.2.1</w:t>
            </w:r>
            <w:r w:rsidR="00A505D6">
              <w:rPr>
                <w:rFonts w:asciiTheme="minorHAnsi" w:eastAsiaTheme="minorEastAsia" w:hAnsiTheme="minorHAnsi" w:cstheme="minorBidi"/>
                <w:noProof/>
                <w:sz w:val="22"/>
                <w:szCs w:val="22"/>
              </w:rPr>
              <w:tab/>
            </w:r>
            <w:r w:rsidR="00A505D6" w:rsidRPr="00A861F6">
              <w:rPr>
                <w:rStyle w:val="Hiperhivatkozs"/>
                <w:noProof/>
              </w:rPr>
              <w:t>Felhasználói felület</w:t>
            </w:r>
            <w:r w:rsidR="00A505D6">
              <w:rPr>
                <w:noProof/>
                <w:webHidden/>
              </w:rPr>
              <w:tab/>
            </w:r>
            <w:r w:rsidR="00A505D6">
              <w:rPr>
                <w:noProof/>
                <w:webHidden/>
              </w:rPr>
              <w:fldChar w:fldCharType="begin"/>
            </w:r>
            <w:r w:rsidR="00A505D6">
              <w:rPr>
                <w:noProof/>
                <w:webHidden/>
              </w:rPr>
              <w:instrText xml:space="preserve"> PAGEREF _Toc408137335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36" w:history="1">
            <w:r w:rsidR="00A505D6" w:rsidRPr="00A861F6">
              <w:rPr>
                <w:rStyle w:val="Hiperhivatkozs"/>
                <w:noProof/>
              </w:rPr>
              <w:t>5.3</w:t>
            </w:r>
            <w:r w:rsidR="00A505D6">
              <w:rPr>
                <w:rFonts w:asciiTheme="minorHAnsi" w:eastAsiaTheme="minorEastAsia" w:hAnsiTheme="minorHAnsi" w:cstheme="minorBidi"/>
                <w:noProof/>
                <w:sz w:val="22"/>
                <w:szCs w:val="22"/>
              </w:rPr>
              <w:tab/>
            </w:r>
            <w:r w:rsidR="00A505D6" w:rsidRPr="00A861F6">
              <w:rPr>
                <w:rStyle w:val="Hiperhivatkozs"/>
                <w:noProof/>
              </w:rPr>
              <w:t>Interfészek</w:t>
            </w:r>
            <w:r w:rsidR="00A505D6">
              <w:rPr>
                <w:noProof/>
                <w:webHidden/>
              </w:rPr>
              <w:tab/>
            </w:r>
            <w:r w:rsidR="00A505D6">
              <w:rPr>
                <w:noProof/>
                <w:webHidden/>
              </w:rPr>
              <w:fldChar w:fldCharType="begin"/>
            </w:r>
            <w:r w:rsidR="00A505D6">
              <w:rPr>
                <w:noProof/>
                <w:webHidden/>
              </w:rPr>
              <w:instrText xml:space="preserve"> PAGEREF _Toc408137336 \h </w:instrText>
            </w:r>
            <w:r w:rsidR="00A505D6">
              <w:rPr>
                <w:noProof/>
                <w:webHidden/>
              </w:rPr>
            </w:r>
            <w:r w:rsidR="00A505D6">
              <w:rPr>
                <w:noProof/>
                <w:webHidden/>
              </w:rPr>
              <w:fldChar w:fldCharType="separate"/>
            </w:r>
            <w:r w:rsidR="00A505D6">
              <w:rPr>
                <w:noProof/>
                <w:webHidden/>
              </w:rPr>
              <w:t>50</w:t>
            </w:r>
            <w:r w:rsidR="00A505D6">
              <w:rPr>
                <w:noProof/>
                <w:webHidden/>
              </w:rPr>
              <w:fldChar w:fldCharType="end"/>
            </w:r>
          </w:hyperlink>
        </w:p>
        <w:p w:rsidR="00A505D6" w:rsidRDefault="00B47F62">
          <w:pPr>
            <w:pStyle w:val="TJ3"/>
            <w:tabs>
              <w:tab w:val="left" w:pos="1760"/>
              <w:tab w:val="right" w:leader="dot" w:pos="8493"/>
            </w:tabs>
            <w:rPr>
              <w:rFonts w:asciiTheme="minorHAnsi" w:eastAsiaTheme="minorEastAsia" w:hAnsiTheme="minorHAnsi" w:cstheme="minorBidi"/>
              <w:noProof/>
              <w:sz w:val="22"/>
              <w:szCs w:val="22"/>
            </w:rPr>
          </w:pPr>
          <w:hyperlink w:anchor="_Toc408137337" w:history="1">
            <w:r w:rsidR="00A505D6" w:rsidRPr="00A861F6">
              <w:rPr>
                <w:rStyle w:val="Hiperhivatkozs"/>
                <w:noProof/>
              </w:rPr>
              <w:t>5.3.1</w:t>
            </w:r>
            <w:r w:rsidR="00A505D6">
              <w:rPr>
                <w:rFonts w:asciiTheme="minorHAnsi" w:eastAsiaTheme="minorEastAsia" w:hAnsiTheme="minorHAnsi" w:cstheme="minorBidi"/>
                <w:noProof/>
                <w:sz w:val="22"/>
                <w:szCs w:val="22"/>
              </w:rPr>
              <w:tab/>
            </w:r>
            <w:r w:rsidR="00A505D6" w:rsidRPr="00A861F6">
              <w:rPr>
                <w:rStyle w:val="Hiperhivatkozs"/>
                <w:noProof/>
              </w:rPr>
              <w:t>Image Process Service interfész</w:t>
            </w:r>
            <w:r w:rsidR="00A505D6">
              <w:rPr>
                <w:noProof/>
                <w:webHidden/>
              </w:rPr>
              <w:tab/>
            </w:r>
            <w:r w:rsidR="00A505D6">
              <w:rPr>
                <w:noProof/>
                <w:webHidden/>
              </w:rPr>
              <w:fldChar w:fldCharType="begin"/>
            </w:r>
            <w:r w:rsidR="00A505D6">
              <w:rPr>
                <w:noProof/>
                <w:webHidden/>
              </w:rPr>
              <w:instrText xml:space="preserve"> PAGEREF _Toc408137337 \h </w:instrText>
            </w:r>
            <w:r w:rsidR="00A505D6">
              <w:rPr>
                <w:noProof/>
                <w:webHidden/>
              </w:rPr>
            </w:r>
            <w:r w:rsidR="00A505D6">
              <w:rPr>
                <w:noProof/>
                <w:webHidden/>
              </w:rPr>
              <w:fldChar w:fldCharType="separate"/>
            </w:r>
            <w:r w:rsidR="00A505D6">
              <w:rPr>
                <w:noProof/>
                <w:webHidden/>
              </w:rPr>
              <w:t>51</w:t>
            </w:r>
            <w:r w:rsidR="00A505D6">
              <w:rPr>
                <w:noProof/>
                <w:webHidden/>
              </w:rPr>
              <w:fldChar w:fldCharType="end"/>
            </w:r>
          </w:hyperlink>
        </w:p>
        <w:p w:rsidR="00A505D6" w:rsidRDefault="00B47F62">
          <w:pPr>
            <w:pStyle w:val="TJ3"/>
            <w:tabs>
              <w:tab w:val="left" w:pos="1760"/>
              <w:tab w:val="right" w:leader="dot" w:pos="8493"/>
            </w:tabs>
            <w:rPr>
              <w:rFonts w:asciiTheme="minorHAnsi" w:eastAsiaTheme="minorEastAsia" w:hAnsiTheme="minorHAnsi" w:cstheme="minorBidi"/>
              <w:noProof/>
              <w:sz w:val="22"/>
              <w:szCs w:val="22"/>
            </w:rPr>
          </w:pPr>
          <w:hyperlink w:anchor="_Toc408137338" w:history="1">
            <w:r w:rsidR="00A505D6" w:rsidRPr="00A861F6">
              <w:rPr>
                <w:rStyle w:val="Hiperhivatkozs"/>
                <w:noProof/>
              </w:rPr>
              <w:t>5.3.2</w:t>
            </w:r>
            <w:r w:rsidR="00A505D6">
              <w:rPr>
                <w:rFonts w:asciiTheme="minorHAnsi" w:eastAsiaTheme="minorEastAsia" w:hAnsiTheme="minorHAnsi" w:cstheme="minorBidi"/>
                <w:noProof/>
                <w:sz w:val="22"/>
                <w:szCs w:val="22"/>
              </w:rPr>
              <w:tab/>
            </w:r>
            <w:r w:rsidR="00A505D6" w:rsidRPr="00A861F6">
              <w:rPr>
                <w:rStyle w:val="Hiperhivatkozs"/>
                <w:noProof/>
              </w:rPr>
              <w:t>Subprocess Service interfész</w:t>
            </w:r>
            <w:r w:rsidR="00A505D6">
              <w:rPr>
                <w:noProof/>
                <w:webHidden/>
              </w:rPr>
              <w:tab/>
            </w:r>
            <w:r w:rsidR="00A505D6">
              <w:rPr>
                <w:noProof/>
                <w:webHidden/>
              </w:rPr>
              <w:fldChar w:fldCharType="begin"/>
            </w:r>
            <w:r w:rsidR="00A505D6">
              <w:rPr>
                <w:noProof/>
                <w:webHidden/>
              </w:rPr>
              <w:instrText xml:space="preserve"> PAGEREF _Toc408137338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39" w:history="1">
            <w:r w:rsidR="00A505D6" w:rsidRPr="00A861F6">
              <w:rPr>
                <w:rStyle w:val="Hiperhivatkozs"/>
                <w:noProof/>
              </w:rPr>
              <w:t>5.4</w:t>
            </w:r>
            <w:r w:rsidR="00A505D6">
              <w:rPr>
                <w:rFonts w:asciiTheme="minorHAnsi" w:eastAsiaTheme="minorEastAsia" w:hAnsiTheme="minorHAnsi" w:cstheme="minorBidi"/>
                <w:noProof/>
                <w:sz w:val="22"/>
                <w:szCs w:val="22"/>
              </w:rPr>
              <w:tab/>
            </w:r>
            <w:r w:rsidR="00A505D6" w:rsidRPr="00A861F6">
              <w:rPr>
                <w:rStyle w:val="Hiperhivatkozs"/>
                <w:noProof/>
              </w:rPr>
              <w:t>Kisegítő osztályok</w:t>
            </w:r>
            <w:r w:rsidR="00A505D6">
              <w:rPr>
                <w:noProof/>
                <w:webHidden/>
              </w:rPr>
              <w:tab/>
            </w:r>
            <w:r w:rsidR="00A505D6">
              <w:rPr>
                <w:noProof/>
                <w:webHidden/>
              </w:rPr>
              <w:fldChar w:fldCharType="begin"/>
            </w:r>
            <w:r w:rsidR="00A505D6">
              <w:rPr>
                <w:noProof/>
                <w:webHidden/>
              </w:rPr>
              <w:instrText xml:space="preserve"> PAGEREF _Toc408137339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40" w:history="1">
            <w:r w:rsidR="00A505D6" w:rsidRPr="00A861F6">
              <w:rPr>
                <w:rStyle w:val="Hiperhivatkozs"/>
                <w:noProof/>
              </w:rPr>
              <w:t>5.5</w:t>
            </w:r>
            <w:r w:rsidR="00A505D6">
              <w:rPr>
                <w:rFonts w:asciiTheme="minorHAnsi" w:eastAsiaTheme="minorEastAsia" w:hAnsiTheme="minorHAnsi" w:cstheme="minorBidi"/>
                <w:noProof/>
                <w:sz w:val="22"/>
                <w:szCs w:val="22"/>
              </w:rPr>
              <w:tab/>
            </w:r>
            <w:r w:rsidR="00A505D6" w:rsidRPr="00A861F6">
              <w:rPr>
                <w:rStyle w:val="Hiperhivatkozs"/>
                <w:noProof/>
              </w:rPr>
              <w:t>Felhő detektáló modul</w:t>
            </w:r>
            <w:r w:rsidR="00A505D6">
              <w:rPr>
                <w:noProof/>
                <w:webHidden/>
              </w:rPr>
              <w:tab/>
            </w:r>
            <w:r w:rsidR="00A505D6">
              <w:rPr>
                <w:noProof/>
                <w:webHidden/>
              </w:rPr>
              <w:fldChar w:fldCharType="begin"/>
            </w:r>
            <w:r w:rsidR="00A505D6">
              <w:rPr>
                <w:noProof/>
                <w:webHidden/>
              </w:rPr>
              <w:instrText xml:space="preserve"> PAGEREF _Toc408137340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41" w:history="1">
            <w:r w:rsidR="00A505D6" w:rsidRPr="00A861F6">
              <w:rPr>
                <w:rStyle w:val="Hiperhivatkozs"/>
                <w:noProof/>
              </w:rPr>
              <w:t>5.6</w:t>
            </w:r>
            <w:r w:rsidR="00A505D6">
              <w:rPr>
                <w:rFonts w:asciiTheme="minorHAnsi" w:eastAsiaTheme="minorEastAsia" w:hAnsiTheme="minorHAnsi" w:cstheme="minorBidi"/>
                <w:noProof/>
                <w:sz w:val="22"/>
                <w:szCs w:val="22"/>
              </w:rPr>
              <w:tab/>
            </w:r>
            <w:r w:rsidR="00A505D6" w:rsidRPr="00A861F6">
              <w:rPr>
                <w:rStyle w:val="Hiperhivatkozs"/>
                <w:noProof/>
              </w:rPr>
              <w:t>Magassági szélirány detektálása modul</w:t>
            </w:r>
            <w:r w:rsidR="00A505D6">
              <w:rPr>
                <w:noProof/>
                <w:webHidden/>
              </w:rPr>
              <w:tab/>
            </w:r>
            <w:r w:rsidR="00A505D6">
              <w:rPr>
                <w:noProof/>
                <w:webHidden/>
              </w:rPr>
              <w:fldChar w:fldCharType="begin"/>
            </w:r>
            <w:r w:rsidR="00A505D6">
              <w:rPr>
                <w:noProof/>
                <w:webHidden/>
              </w:rPr>
              <w:instrText xml:space="preserve"> PAGEREF _Toc408137341 \h </w:instrText>
            </w:r>
            <w:r w:rsidR="00A505D6">
              <w:rPr>
                <w:noProof/>
                <w:webHidden/>
              </w:rPr>
            </w:r>
            <w:r w:rsidR="00A505D6">
              <w:rPr>
                <w:noProof/>
                <w:webHidden/>
              </w:rPr>
              <w:fldChar w:fldCharType="separate"/>
            </w:r>
            <w:r w:rsidR="00A505D6">
              <w:rPr>
                <w:noProof/>
                <w:webHidden/>
              </w:rPr>
              <w:t>56</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42" w:history="1">
            <w:r w:rsidR="00A505D6" w:rsidRPr="00A861F6">
              <w:rPr>
                <w:rStyle w:val="Hiperhivatkozs"/>
                <w:noProof/>
              </w:rPr>
              <w:t>5.7</w:t>
            </w:r>
            <w:r w:rsidR="00A505D6">
              <w:rPr>
                <w:rFonts w:asciiTheme="minorHAnsi" w:eastAsiaTheme="minorEastAsia" w:hAnsiTheme="minorHAnsi" w:cstheme="minorBidi"/>
                <w:noProof/>
                <w:sz w:val="22"/>
                <w:szCs w:val="22"/>
              </w:rPr>
              <w:tab/>
            </w:r>
            <w:r w:rsidR="00A505D6" w:rsidRPr="00A861F6">
              <w:rPr>
                <w:rStyle w:val="Hiperhivatkozs"/>
                <w:noProof/>
              </w:rPr>
              <w:t>Esőzés detektálása modul</w:t>
            </w:r>
            <w:r w:rsidR="00A505D6">
              <w:rPr>
                <w:noProof/>
                <w:webHidden/>
              </w:rPr>
              <w:tab/>
            </w:r>
            <w:r w:rsidR="00A505D6">
              <w:rPr>
                <w:noProof/>
                <w:webHidden/>
              </w:rPr>
              <w:fldChar w:fldCharType="begin"/>
            </w:r>
            <w:r w:rsidR="00A505D6">
              <w:rPr>
                <w:noProof/>
                <w:webHidden/>
              </w:rPr>
              <w:instrText xml:space="preserve"> PAGEREF _Toc408137342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B47F62">
          <w:pPr>
            <w:pStyle w:val="TJ2"/>
            <w:tabs>
              <w:tab w:val="left" w:pos="1320"/>
              <w:tab w:val="right" w:leader="dot" w:pos="8493"/>
            </w:tabs>
            <w:rPr>
              <w:rFonts w:asciiTheme="minorHAnsi" w:eastAsiaTheme="minorEastAsia" w:hAnsiTheme="minorHAnsi" w:cstheme="minorBidi"/>
              <w:noProof/>
              <w:sz w:val="22"/>
              <w:szCs w:val="22"/>
            </w:rPr>
          </w:pPr>
          <w:hyperlink w:anchor="_Toc408137343" w:history="1">
            <w:r w:rsidR="00A505D6" w:rsidRPr="00A861F6">
              <w:rPr>
                <w:rStyle w:val="Hiperhivatkozs"/>
                <w:noProof/>
              </w:rPr>
              <w:t>5.8</w:t>
            </w:r>
            <w:r w:rsidR="00A505D6">
              <w:rPr>
                <w:rFonts w:asciiTheme="minorHAnsi" w:eastAsiaTheme="minorEastAsia" w:hAnsiTheme="minorHAnsi" w:cstheme="minorBidi"/>
                <w:noProof/>
                <w:sz w:val="22"/>
                <w:szCs w:val="22"/>
              </w:rPr>
              <w:tab/>
            </w:r>
            <w:r w:rsidR="00A505D6" w:rsidRPr="00A861F6">
              <w:rPr>
                <w:rStyle w:val="Hiperhivatkozs"/>
                <w:noProof/>
              </w:rPr>
              <w:t>Fejlesztői verzió</w:t>
            </w:r>
            <w:r w:rsidR="00A505D6">
              <w:rPr>
                <w:noProof/>
                <w:webHidden/>
              </w:rPr>
              <w:tab/>
            </w:r>
            <w:r w:rsidR="00A505D6">
              <w:rPr>
                <w:noProof/>
                <w:webHidden/>
              </w:rPr>
              <w:fldChar w:fldCharType="begin"/>
            </w:r>
            <w:r w:rsidR="00A505D6">
              <w:rPr>
                <w:noProof/>
                <w:webHidden/>
              </w:rPr>
              <w:instrText xml:space="preserve"> PAGEREF _Toc408137343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B47F62" w:rsidP="00D24087">
          <w:pPr>
            <w:pStyle w:val="TJ1"/>
            <w:rPr>
              <w:rFonts w:asciiTheme="minorHAnsi" w:eastAsiaTheme="minorEastAsia" w:hAnsiTheme="minorHAnsi" w:cstheme="minorBidi"/>
              <w:noProof/>
              <w:sz w:val="22"/>
              <w:szCs w:val="22"/>
            </w:rPr>
            <w:pPrChange w:id="8" w:author="Gergő" w:date="2015-01-04T22:00:00Z">
              <w:pPr>
                <w:pStyle w:val="TJ1"/>
                <w:tabs>
                  <w:tab w:val="left" w:pos="880"/>
                </w:tabs>
              </w:pPr>
            </w:pPrChange>
          </w:pPr>
          <w:r>
            <w:fldChar w:fldCharType="begin"/>
          </w:r>
          <w:r>
            <w:instrText xml:space="preserve"> HYPERLINK \l "_Toc408137344" </w:instrText>
          </w:r>
          <w:r>
            <w:fldChar w:fldCharType="separate"/>
          </w:r>
          <w:r w:rsidR="00A505D6" w:rsidRPr="00A861F6">
            <w:rPr>
              <w:rStyle w:val="Hiperhivatkozs"/>
              <w:noProof/>
            </w:rPr>
            <w:t>6</w:t>
          </w:r>
          <w:r w:rsidR="00A505D6">
            <w:rPr>
              <w:rFonts w:asciiTheme="minorHAnsi" w:eastAsiaTheme="minorEastAsia" w:hAnsiTheme="minorHAnsi" w:cstheme="minorBidi"/>
              <w:noProof/>
              <w:sz w:val="22"/>
              <w:szCs w:val="22"/>
            </w:rPr>
            <w:tab/>
          </w:r>
          <w:r w:rsidR="00A505D6" w:rsidRPr="00A861F6">
            <w:rPr>
              <w:rStyle w:val="Hiperhivatkozs"/>
              <w:noProof/>
            </w:rPr>
            <w:t>Továbbfejlesztési lehetőségek</w:t>
          </w:r>
          <w:r w:rsidR="00A505D6">
            <w:rPr>
              <w:noProof/>
              <w:webHidden/>
            </w:rPr>
            <w:tab/>
          </w:r>
          <w:r w:rsidR="00A505D6">
            <w:rPr>
              <w:noProof/>
              <w:webHidden/>
            </w:rPr>
            <w:fldChar w:fldCharType="begin"/>
          </w:r>
          <w:r w:rsidR="00A505D6">
            <w:rPr>
              <w:noProof/>
              <w:webHidden/>
            </w:rPr>
            <w:instrText xml:space="preserve"> PAGEREF _Toc408137344 \h </w:instrText>
          </w:r>
          <w:r w:rsidR="00A505D6">
            <w:rPr>
              <w:noProof/>
              <w:webHidden/>
            </w:rPr>
          </w:r>
          <w:r w:rsidR="00A505D6">
            <w:rPr>
              <w:noProof/>
              <w:webHidden/>
            </w:rPr>
            <w:fldChar w:fldCharType="separate"/>
          </w:r>
          <w:r w:rsidR="00A505D6">
            <w:rPr>
              <w:noProof/>
              <w:webHidden/>
            </w:rPr>
            <w:t>64</w:t>
          </w:r>
          <w:r w:rsidR="00A505D6">
            <w:rPr>
              <w:noProof/>
              <w:webHidden/>
            </w:rPr>
            <w:fldChar w:fldCharType="end"/>
          </w:r>
          <w:r>
            <w:rPr>
              <w:noProof/>
            </w:rPr>
            <w:fldChar w:fldCharType="end"/>
          </w:r>
        </w:p>
        <w:p w:rsidR="00A505D6" w:rsidRDefault="00B47F62" w:rsidP="00D24087">
          <w:pPr>
            <w:pStyle w:val="TJ1"/>
            <w:rPr>
              <w:rFonts w:asciiTheme="minorHAnsi" w:eastAsiaTheme="minorEastAsia" w:hAnsiTheme="minorHAnsi" w:cstheme="minorBidi"/>
              <w:noProof/>
              <w:sz w:val="22"/>
              <w:szCs w:val="22"/>
            </w:rPr>
            <w:pPrChange w:id="9" w:author="Gergő" w:date="2015-01-04T22:00:00Z">
              <w:pPr>
                <w:pStyle w:val="TJ1"/>
                <w:tabs>
                  <w:tab w:val="left" w:pos="880"/>
                </w:tabs>
              </w:pPr>
            </w:pPrChange>
          </w:pPr>
          <w:r>
            <w:fldChar w:fldCharType="begin"/>
          </w:r>
          <w:r>
            <w:instrText xml:space="preserve"> HYPERLINK \l "_Toc408137345" </w:instrText>
          </w:r>
          <w:r>
            <w:fldChar w:fldCharType="separate"/>
          </w:r>
          <w:r w:rsidR="00A505D6" w:rsidRPr="00A861F6">
            <w:rPr>
              <w:rStyle w:val="Hiperhivatkozs"/>
              <w:noProof/>
            </w:rPr>
            <w:t>7</w:t>
          </w:r>
          <w:r w:rsidR="00A505D6">
            <w:rPr>
              <w:rFonts w:asciiTheme="minorHAnsi" w:eastAsiaTheme="minorEastAsia" w:hAnsiTheme="minorHAnsi" w:cstheme="minorBidi"/>
              <w:noProof/>
              <w:sz w:val="22"/>
              <w:szCs w:val="22"/>
            </w:rPr>
            <w:tab/>
          </w:r>
          <w:r w:rsidR="00A505D6" w:rsidRPr="00A861F6">
            <w:rPr>
              <w:rStyle w:val="Hiperhivatkozs"/>
              <w:noProof/>
            </w:rPr>
            <w:t>Összegzés</w:t>
          </w:r>
          <w:r w:rsidR="00A505D6">
            <w:rPr>
              <w:noProof/>
              <w:webHidden/>
            </w:rPr>
            <w:tab/>
          </w:r>
          <w:r w:rsidR="00A505D6">
            <w:rPr>
              <w:noProof/>
              <w:webHidden/>
            </w:rPr>
            <w:fldChar w:fldCharType="begin"/>
          </w:r>
          <w:r w:rsidR="00A505D6">
            <w:rPr>
              <w:noProof/>
              <w:webHidden/>
            </w:rPr>
            <w:instrText xml:space="preserve"> PAGEREF _Toc408137345 \h </w:instrText>
          </w:r>
          <w:r w:rsidR="00A505D6">
            <w:rPr>
              <w:noProof/>
              <w:webHidden/>
            </w:rPr>
          </w:r>
          <w:r w:rsidR="00A505D6">
            <w:rPr>
              <w:noProof/>
              <w:webHidden/>
            </w:rPr>
            <w:fldChar w:fldCharType="separate"/>
          </w:r>
          <w:r w:rsidR="00A505D6">
            <w:rPr>
              <w:noProof/>
              <w:webHidden/>
            </w:rPr>
            <w:t>65</w:t>
          </w:r>
          <w:r w:rsidR="00A505D6">
            <w:rPr>
              <w:noProof/>
              <w:webHidden/>
            </w:rPr>
            <w:fldChar w:fldCharType="end"/>
          </w:r>
          <w:r>
            <w:rPr>
              <w:noProof/>
            </w:rPr>
            <w:fldChar w:fldCharType="end"/>
          </w:r>
        </w:p>
        <w:p w:rsidR="00A505D6" w:rsidRDefault="00B47F62" w:rsidP="00D24087">
          <w:pPr>
            <w:pStyle w:val="TJ1"/>
            <w:rPr>
              <w:rFonts w:asciiTheme="minorHAnsi" w:eastAsiaTheme="minorEastAsia" w:hAnsiTheme="minorHAnsi" w:cstheme="minorBidi"/>
              <w:noProof/>
              <w:sz w:val="22"/>
              <w:szCs w:val="22"/>
            </w:rPr>
            <w:pPrChange w:id="10" w:author="Gergő" w:date="2015-01-04T22:00:00Z">
              <w:pPr>
                <w:pStyle w:val="TJ1"/>
                <w:tabs>
                  <w:tab w:val="left" w:pos="880"/>
                </w:tabs>
              </w:pPr>
            </w:pPrChange>
          </w:pPr>
          <w:r>
            <w:fldChar w:fldCharType="begin"/>
          </w:r>
          <w:r>
            <w:instrText xml:space="preserve"> HYPERLINK \l "_Toc408137346" </w:instrText>
          </w:r>
          <w:r>
            <w:fldChar w:fldCharType="separate"/>
          </w:r>
          <w:r w:rsidR="00A505D6" w:rsidRPr="00A861F6">
            <w:rPr>
              <w:rStyle w:val="Hiperhivatkozs"/>
              <w:noProof/>
            </w:rPr>
            <w:t>8</w:t>
          </w:r>
          <w:r w:rsidR="00A505D6">
            <w:rPr>
              <w:rFonts w:asciiTheme="minorHAnsi" w:eastAsiaTheme="minorEastAsia" w:hAnsiTheme="minorHAnsi" w:cstheme="minorBidi"/>
              <w:noProof/>
              <w:sz w:val="22"/>
              <w:szCs w:val="22"/>
            </w:rPr>
            <w:tab/>
          </w:r>
          <w:r w:rsidR="00A505D6" w:rsidRPr="00A861F6">
            <w:rPr>
              <w:rStyle w:val="Hiperhivatkozs"/>
              <w:noProof/>
            </w:rPr>
            <w:t>Summary</w:t>
          </w:r>
          <w:r w:rsidR="00A505D6">
            <w:rPr>
              <w:noProof/>
              <w:webHidden/>
            </w:rPr>
            <w:tab/>
          </w:r>
          <w:r w:rsidR="00A505D6">
            <w:rPr>
              <w:noProof/>
              <w:webHidden/>
            </w:rPr>
            <w:fldChar w:fldCharType="begin"/>
          </w:r>
          <w:r w:rsidR="00A505D6">
            <w:rPr>
              <w:noProof/>
              <w:webHidden/>
            </w:rPr>
            <w:instrText xml:space="preserve"> PAGEREF _Toc408137346 \h </w:instrText>
          </w:r>
          <w:r w:rsidR="00A505D6">
            <w:rPr>
              <w:noProof/>
              <w:webHidden/>
            </w:rPr>
          </w:r>
          <w:r w:rsidR="00A505D6">
            <w:rPr>
              <w:noProof/>
              <w:webHidden/>
            </w:rPr>
            <w:fldChar w:fldCharType="separate"/>
          </w:r>
          <w:r w:rsidR="00A505D6">
            <w:rPr>
              <w:noProof/>
              <w:webHidden/>
            </w:rPr>
            <w:t>67</w:t>
          </w:r>
          <w:r w:rsidR="00A505D6">
            <w:rPr>
              <w:noProof/>
              <w:webHidden/>
            </w:rPr>
            <w:fldChar w:fldCharType="end"/>
          </w:r>
          <w:r>
            <w:rPr>
              <w:noProof/>
            </w:rPr>
            <w:fldChar w:fldCharType="end"/>
          </w:r>
        </w:p>
        <w:p w:rsidR="00A505D6" w:rsidRDefault="00B47F62" w:rsidP="00D24087">
          <w:pPr>
            <w:pStyle w:val="TJ1"/>
            <w:rPr>
              <w:rFonts w:asciiTheme="minorHAnsi" w:eastAsiaTheme="minorEastAsia" w:hAnsiTheme="minorHAnsi" w:cstheme="minorBidi"/>
              <w:noProof/>
              <w:sz w:val="22"/>
              <w:szCs w:val="22"/>
            </w:rPr>
            <w:pPrChange w:id="11" w:author="Gergő" w:date="2015-01-04T22:00:00Z">
              <w:pPr>
                <w:pStyle w:val="TJ1"/>
                <w:tabs>
                  <w:tab w:val="left" w:pos="880"/>
                </w:tabs>
              </w:pPr>
            </w:pPrChange>
          </w:pPr>
          <w:r>
            <w:fldChar w:fldCharType="begin"/>
          </w:r>
          <w:r>
            <w:instrText xml:space="preserve"> HYPERLINK \l "_Toc408137347" </w:instrText>
          </w:r>
          <w:r>
            <w:fldChar w:fldCharType="separate"/>
          </w:r>
          <w:r w:rsidR="00A505D6" w:rsidRPr="00A861F6">
            <w:rPr>
              <w:rStyle w:val="Hiperhivatkozs"/>
              <w:noProof/>
            </w:rPr>
            <w:t>9</w:t>
          </w:r>
          <w:r w:rsidR="00A505D6">
            <w:rPr>
              <w:rFonts w:asciiTheme="minorHAnsi" w:eastAsiaTheme="minorEastAsia" w:hAnsiTheme="minorHAnsi" w:cstheme="minorBidi"/>
              <w:noProof/>
              <w:sz w:val="22"/>
              <w:szCs w:val="22"/>
            </w:rPr>
            <w:tab/>
          </w:r>
          <w:r w:rsidR="00A505D6" w:rsidRPr="00A861F6">
            <w:rPr>
              <w:rStyle w:val="Hiperhivatkozs"/>
              <w:noProof/>
            </w:rPr>
            <w:t>Mellékletek</w:t>
          </w:r>
          <w:r w:rsidR="00A505D6">
            <w:rPr>
              <w:noProof/>
              <w:webHidden/>
            </w:rPr>
            <w:tab/>
          </w:r>
          <w:r w:rsidR="00A505D6">
            <w:rPr>
              <w:noProof/>
              <w:webHidden/>
            </w:rPr>
            <w:fldChar w:fldCharType="begin"/>
          </w:r>
          <w:r w:rsidR="00A505D6">
            <w:rPr>
              <w:noProof/>
              <w:webHidden/>
            </w:rPr>
            <w:instrText xml:space="preserve"> PAGEREF _Toc408137347 \h </w:instrText>
          </w:r>
          <w:r w:rsidR="00A505D6">
            <w:rPr>
              <w:noProof/>
              <w:webHidden/>
            </w:rPr>
          </w:r>
          <w:r w:rsidR="00A505D6">
            <w:rPr>
              <w:noProof/>
              <w:webHidden/>
            </w:rPr>
            <w:fldChar w:fldCharType="separate"/>
          </w:r>
          <w:r w:rsidR="00A505D6">
            <w:rPr>
              <w:noProof/>
              <w:webHidden/>
            </w:rPr>
            <w:t>69</w:t>
          </w:r>
          <w:r w:rsidR="00A505D6">
            <w:rPr>
              <w:noProof/>
              <w:webHidden/>
            </w:rPr>
            <w:fldChar w:fldCharType="end"/>
          </w:r>
          <w:r>
            <w:rPr>
              <w:noProof/>
            </w:rPr>
            <w:fldChar w:fldCharType="end"/>
          </w:r>
        </w:p>
        <w:p w:rsidR="00A505D6" w:rsidRDefault="00B47F62" w:rsidP="00D24087">
          <w:pPr>
            <w:pStyle w:val="TJ1"/>
            <w:rPr>
              <w:rFonts w:asciiTheme="minorHAnsi" w:eastAsiaTheme="minorEastAsia" w:hAnsiTheme="minorHAnsi" w:cstheme="minorBidi"/>
              <w:noProof/>
              <w:sz w:val="22"/>
              <w:szCs w:val="22"/>
            </w:rPr>
            <w:pPrChange w:id="12" w:author="Gergő" w:date="2015-01-04T22:00:00Z">
              <w:pPr>
                <w:pStyle w:val="TJ1"/>
                <w:tabs>
                  <w:tab w:val="left" w:pos="1100"/>
                </w:tabs>
              </w:pPr>
            </w:pPrChange>
          </w:pPr>
          <w:r>
            <w:fldChar w:fldCharType="begin"/>
          </w:r>
          <w:r>
            <w:instrText xml:space="preserve"> HYPERLINK \l "_Toc408137348" </w:instrText>
          </w:r>
          <w:r>
            <w:fldChar w:fldCharType="separate"/>
          </w:r>
          <w:r w:rsidR="00A505D6" w:rsidRPr="00A861F6">
            <w:rPr>
              <w:rStyle w:val="Hiperhivatkozs"/>
              <w:noProof/>
            </w:rPr>
            <w:t>10</w:t>
          </w:r>
          <w:r w:rsidR="00A505D6">
            <w:rPr>
              <w:rFonts w:asciiTheme="minorHAnsi" w:eastAsiaTheme="minorEastAsia" w:hAnsiTheme="minorHAnsi" w:cstheme="minorBidi"/>
              <w:noProof/>
              <w:sz w:val="22"/>
              <w:szCs w:val="22"/>
            </w:rPr>
            <w:tab/>
          </w:r>
          <w:r w:rsidR="00A505D6" w:rsidRPr="00A861F6">
            <w:rPr>
              <w:rStyle w:val="Hiperhivatkozs"/>
              <w:noProof/>
            </w:rPr>
            <w:t>Irodalomjegyzék</w:t>
          </w:r>
          <w:r w:rsidR="00A505D6">
            <w:rPr>
              <w:noProof/>
              <w:webHidden/>
            </w:rPr>
            <w:tab/>
          </w:r>
          <w:r w:rsidR="00A505D6">
            <w:rPr>
              <w:noProof/>
              <w:webHidden/>
            </w:rPr>
            <w:fldChar w:fldCharType="begin"/>
          </w:r>
          <w:r w:rsidR="00A505D6">
            <w:rPr>
              <w:noProof/>
              <w:webHidden/>
            </w:rPr>
            <w:instrText xml:space="preserve"> PAGEREF _Toc408137348 \h </w:instrText>
          </w:r>
          <w:r w:rsidR="00A505D6">
            <w:rPr>
              <w:noProof/>
              <w:webHidden/>
            </w:rPr>
          </w:r>
          <w:r w:rsidR="00A505D6">
            <w:rPr>
              <w:noProof/>
              <w:webHidden/>
            </w:rPr>
            <w:fldChar w:fldCharType="separate"/>
          </w:r>
          <w:r w:rsidR="00A505D6">
            <w:rPr>
              <w:noProof/>
              <w:webHidden/>
            </w:rPr>
            <w:t>75</w:t>
          </w:r>
          <w:r w:rsidR="00A505D6">
            <w:rPr>
              <w:noProof/>
              <w:webHidden/>
            </w:rPr>
            <w:fldChar w:fldCharType="end"/>
          </w:r>
          <w:r>
            <w:rPr>
              <w:noProof/>
            </w:rPr>
            <w:fldChar w:fldCharType="end"/>
          </w:r>
        </w:p>
        <w:p w:rsidR="00A505D6" w:rsidRDefault="00B47F62" w:rsidP="00D24087">
          <w:pPr>
            <w:pStyle w:val="TJ1"/>
            <w:rPr>
              <w:rFonts w:asciiTheme="minorHAnsi" w:eastAsiaTheme="minorEastAsia" w:hAnsiTheme="minorHAnsi" w:cstheme="minorBidi"/>
              <w:noProof/>
              <w:sz w:val="22"/>
              <w:szCs w:val="22"/>
            </w:rPr>
            <w:pPrChange w:id="13" w:author="Gergő" w:date="2015-01-04T22:00:00Z">
              <w:pPr>
                <w:pStyle w:val="TJ1"/>
                <w:tabs>
                  <w:tab w:val="left" w:pos="1100"/>
                </w:tabs>
              </w:pPr>
            </w:pPrChange>
          </w:pPr>
          <w:r>
            <w:fldChar w:fldCharType="begin"/>
          </w:r>
          <w:r>
            <w:instrText xml:space="preserve"> HYPERLINK \l "_Toc408137349" </w:instrText>
          </w:r>
          <w:r>
            <w:fldChar w:fldCharType="separate"/>
          </w:r>
          <w:r w:rsidR="00A505D6" w:rsidRPr="00A861F6">
            <w:rPr>
              <w:rStyle w:val="Hiperhivatkozs"/>
              <w:noProof/>
            </w:rPr>
            <w:t>11</w:t>
          </w:r>
          <w:r w:rsidR="00A505D6">
            <w:rPr>
              <w:rFonts w:asciiTheme="minorHAnsi" w:eastAsiaTheme="minorEastAsia" w:hAnsiTheme="minorHAnsi" w:cstheme="minorBidi"/>
              <w:noProof/>
              <w:sz w:val="22"/>
              <w:szCs w:val="22"/>
            </w:rPr>
            <w:tab/>
          </w:r>
          <w:r w:rsidR="00A505D6" w:rsidRPr="00A861F6">
            <w:rPr>
              <w:rStyle w:val="Hiperhivatkozs"/>
              <w:noProof/>
            </w:rPr>
            <w:t>Ábrajegyzék</w:t>
          </w:r>
          <w:r w:rsidR="00A505D6">
            <w:rPr>
              <w:noProof/>
              <w:webHidden/>
            </w:rPr>
            <w:tab/>
          </w:r>
          <w:r w:rsidR="00A505D6">
            <w:rPr>
              <w:noProof/>
              <w:webHidden/>
            </w:rPr>
            <w:fldChar w:fldCharType="begin"/>
          </w:r>
          <w:r w:rsidR="00A505D6">
            <w:rPr>
              <w:noProof/>
              <w:webHidden/>
            </w:rPr>
            <w:instrText xml:space="preserve"> PAGEREF _Toc408137349 \h </w:instrText>
          </w:r>
          <w:r w:rsidR="00A505D6">
            <w:rPr>
              <w:noProof/>
              <w:webHidden/>
            </w:rPr>
          </w:r>
          <w:r w:rsidR="00A505D6">
            <w:rPr>
              <w:noProof/>
              <w:webHidden/>
            </w:rPr>
            <w:fldChar w:fldCharType="separate"/>
          </w:r>
          <w:r w:rsidR="00A505D6">
            <w:rPr>
              <w:noProof/>
              <w:webHidden/>
            </w:rPr>
            <w:t>77</w:t>
          </w:r>
          <w:r w:rsidR="00A505D6">
            <w:rPr>
              <w:noProof/>
              <w:webHidden/>
            </w:rPr>
            <w:fldChar w:fldCharType="end"/>
          </w:r>
          <w:r>
            <w:rPr>
              <w:noProof/>
            </w:rPr>
            <w:fldChar w:fldCharType="end"/>
          </w:r>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4" w:name="_Toc369881013"/>
      <w:bookmarkStart w:id="15" w:name="_Toc371356718"/>
      <w:bookmarkStart w:id="16" w:name="_Toc385287709"/>
      <w:bookmarkStart w:id="17" w:name="_Toc369881017"/>
    </w:p>
    <w:p w:rsidR="0094134C" w:rsidRPr="00377F14" w:rsidRDefault="0094134C" w:rsidP="00C726CC">
      <w:pPr>
        <w:pStyle w:val="Cmsor1"/>
        <w:numPr>
          <w:ilvl w:val="0"/>
          <w:numId w:val="20"/>
        </w:numPr>
      </w:pPr>
      <w:bookmarkStart w:id="18" w:name="_Toc408137301"/>
      <w:r w:rsidRPr="00377F14">
        <w:lastRenderedPageBreak/>
        <w:t>Rendszer célja</w:t>
      </w:r>
      <w:bookmarkEnd w:id="14"/>
      <w:bookmarkEnd w:id="15"/>
      <w:bookmarkEnd w:id="16"/>
      <w:bookmarkEnd w:id="18"/>
    </w:p>
    <w:p w:rsidR="0094134C" w:rsidRPr="00377F14" w:rsidRDefault="0094134C" w:rsidP="00C726CC">
      <w:pPr>
        <w:pStyle w:val="Cmsor2"/>
        <w:rPr>
          <w:rFonts w:cs="Times New Roman"/>
        </w:rPr>
      </w:pPr>
      <w:bookmarkStart w:id="19" w:name="_Toc371356719"/>
      <w:bookmarkStart w:id="20" w:name="_Toc385287710"/>
      <w:bookmarkStart w:id="21" w:name="_Toc408137302"/>
      <w:r w:rsidRPr="00377F14">
        <w:rPr>
          <w:rFonts w:cs="Times New Roman"/>
        </w:rPr>
        <w:t>Észlelők munkájának támogatása</w:t>
      </w:r>
      <w:bookmarkEnd w:id="19"/>
      <w:bookmarkEnd w:id="20"/>
      <w:bookmarkEnd w:id="21"/>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w:t>
      </w:r>
      <w:del w:id="22" w:author="VZ" w:date="2015-01-04T15:49:00Z">
        <w:r w:rsidRPr="00377F14" w:rsidDel="0041382C">
          <w:delText xml:space="preserve">- </w:delText>
        </w:r>
      </w:del>
      <w:ins w:id="23" w:author="VZ" w:date="2015-01-04T15:49:00Z">
        <w:r w:rsidR="0041382C">
          <w:t>–</w:t>
        </w:r>
        <w:r w:rsidR="0041382C" w:rsidRPr="00377F14">
          <w:t xml:space="preserve"> </w:t>
        </w:r>
      </w:ins>
      <w:r w:rsidRPr="00377F14">
        <w:t xml:space="preserve">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 xml:space="preserve">nformációkat és </w:t>
      </w:r>
      <w:commentRangeStart w:id="24"/>
      <w:del w:id="25" w:author="Gergő" w:date="2015-01-04T22:02:00Z">
        <w:r w:rsidR="00093A10" w:rsidRPr="00377F14" w:rsidDel="00091F58">
          <w:delText>tömérdek</w:delText>
        </w:r>
        <w:r w:rsidRPr="00377F14" w:rsidDel="00091F58">
          <w:delText xml:space="preserve"> </w:delText>
        </w:r>
      </w:del>
      <w:commentRangeEnd w:id="24"/>
      <w:ins w:id="26" w:author="Gergő" w:date="2015-01-04T22:02:00Z">
        <w:r w:rsidR="00091F58">
          <w:t>számos</w:t>
        </w:r>
        <w:bookmarkStart w:id="27" w:name="_GoBack"/>
        <w:bookmarkEnd w:id="27"/>
        <w:r w:rsidR="00091F58" w:rsidRPr="00377F14">
          <w:t xml:space="preserve"> </w:t>
        </w:r>
      </w:ins>
      <w:r w:rsidR="0041382C">
        <w:rPr>
          <w:rStyle w:val="Jegyzethivatkozs"/>
        </w:rPr>
        <w:commentReference w:id="24"/>
      </w:r>
      <w:r w:rsidRPr="00377F14">
        <w:t>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w:t>
      </w:r>
      <w:del w:id="28" w:author="VZ" w:date="2015-01-04T15:50:00Z">
        <w:r w:rsidR="0043630F" w:rsidRPr="00377F14" w:rsidDel="0041382C">
          <w:rPr>
            <w:rStyle w:val="null"/>
          </w:rPr>
          <w:delText>,</w:delText>
        </w:r>
      </w:del>
      <w:r w:rsidR="0043630F" w:rsidRPr="00377F14">
        <w:rPr>
          <w:rStyle w:val="null"/>
        </w:rPr>
        <w:t xml:space="preserve">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29" w:name="_Toc371356720"/>
      <w:bookmarkStart w:id="30" w:name="_Toc385287711"/>
      <w:bookmarkStart w:id="31" w:name="_Toc408137303"/>
      <w:r w:rsidRPr="00377F14">
        <w:rPr>
          <w:rFonts w:cs="Times New Roman"/>
        </w:rPr>
        <w:t>Működtetés kényszerfeltételek mellett</w:t>
      </w:r>
      <w:bookmarkEnd w:id="29"/>
      <w:bookmarkEnd w:id="30"/>
      <w:bookmarkEnd w:id="31"/>
    </w:p>
    <w:p w:rsidR="0073438E" w:rsidRPr="00377F14" w:rsidRDefault="0073438E" w:rsidP="0073438E">
      <w:pPr>
        <w:spacing w:before="120"/>
        <w:ind w:firstLine="426"/>
      </w:pPr>
      <w:r w:rsidRPr="00377F14">
        <w:t>Az OMSZ</w:t>
      </w:r>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w:t>
      </w:r>
      <w:del w:id="32" w:author="VZ" w:date="2015-01-04T15:53:00Z">
        <w:r w:rsidRPr="00377F14" w:rsidDel="0041382C">
          <w:delText>-</w:delText>
        </w:r>
      </w:del>
      <w:ins w:id="33" w:author="VZ" w:date="2015-01-04T15:53:00Z">
        <w:r w:rsidR="0041382C">
          <w:t>–</w:t>
        </w:r>
      </w:ins>
      <w:r w:rsidRPr="00377F14">
        <w:t>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w:t>
      </w:r>
      <w:del w:id="34" w:author="VZ" w:date="2015-01-04T15:54:00Z">
        <w:r w:rsidRPr="00377F14" w:rsidDel="0041382C">
          <w:delText>-</w:delText>
        </w:r>
      </w:del>
      <w:ins w:id="35" w:author="VZ" w:date="2015-01-04T15:54:00Z">
        <w:r w:rsidR="0041382C">
          <w:t>–</w:t>
        </w:r>
      </w:ins>
      <w:r w:rsidRPr="00377F14">
        <w:t>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06B0C765" wp14:editId="46DE26C9">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6"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36" w:name="_Ref406522562"/>
    <w:p w:rsidR="00257573" w:rsidRPr="00377F14" w:rsidRDefault="003E65BB" w:rsidP="00257573">
      <w:pPr>
        <w:pStyle w:val="Kpalrs"/>
      </w:pPr>
      <w:r>
        <w:fldChar w:fldCharType="begin"/>
      </w:r>
      <w:r>
        <w:instrText xml:space="preserve"> STYLEREF 1 \s </w:instrText>
      </w:r>
      <w:r>
        <w:fldChar w:fldCharType="separate"/>
      </w:r>
      <w:r>
        <w:rPr>
          <w:noProof/>
        </w:rPr>
        <w:t>1</w:t>
      </w:r>
      <w:r>
        <w:fldChar w:fldCharType="end"/>
      </w:r>
      <w:r>
        <w:t>.</w:t>
      </w:r>
      <w:r w:rsidR="00B47F62">
        <w:fldChar w:fldCharType="begin"/>
      </w:r>
      <w:r w:rsidR="00B47F62">
        <w:instrText xml:space="preserve"> SEQ ábra \* ARABIC \s 1 </w:instrText>
      </w:r>
      <w:r w:rsidR="00B47F62">
        <w:fldChar w:fldCharType="separate"/>
      </w:r>
      <w:r>
        <w:rPr>
          <w:noProof/>
        </w:rPr>
        <w:t>1</w:t>
      </w:r>
      <w:r w:rsidR="00B47F62">
        <w:rPr>
          <w:noProof/>
        </w:rPr>
        <w:fldChar w:fldCharType="end"/>
      </w:r>
      <w:bookmarkStart w:id="37" w:name="_Toc408137254"/>
      <w:r w:rsidR="002162F0" w:rsidRPr="00377F14">
        <w:t>. ábra</w:t>
      </w:r>
      <w:bookmarkEnd w:id="36"/>
      <w:r w:rsidR="002162F0" w:rsidRPr="00377F14">
        <w:t xml:space="preserve"> - A rendszer fejlesztése során használt NIKON D50 fényképezőgép, melyhez hasonlók jelenleg az ország több mint 9 pontján készítenek rendszeresen képeket az OMSZ számára</w:t>
      </w:r>
      <w:ins w:id="38" w:author="VZ" w:date="2015-01-04T15:54:00Z">
        <w:r w:rsidR="0041382C">
          <w:t xml:space="preserve"> [forrás?]</w:t>
        </w:r>
      </w:ins>
      <w:r w:rsidR="002162F0" w:rsidRPr="00377F14">
        <w:t>.</w:t>
      </w:r>
      <w:bookmarkEnd w:id="37"/>
    </w:p>
    <w:p w:rsidR="005C7CEF" w:rsidRDefault="005C7CEF">
      <w:pPr>
        <w:spacing w:after="160" w:line="259" w:lineRule="auto"/>
        <w:ind w:firstLine="0"/>
        <w:jc w:val="left"/>
      </w:pPr>
      <w:r>
        <w:br w:type="page"/>
      </w:r>
    </w:p>
    <w:p w:rsidR="008E56E3" w:rsidRPr="00377F14" w:rsidRDefault="0073438E" w:rsidP="003534ED">
      <w:pPr>
        <w:spacing w:before="120"/>
        <w:ind w:firstLine="426"/>
      </w:pPr>
      <w:r w:rsidRPr="00377F14">
        <w:lastRenderedPageBreak/>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w:t>
      </w:r>
      <w:del w:id="39" w:author="VZ" w:date="2015-01-04T15:56:00Z">
        <w:r w:rsidR="009D5CE9" w:rsidRPr="00377F14" w:rsidDel="0041382C">
          <w:delText>,</w:delText>
        </w:r>
      </w:del>
      <w:r w:rsidR="009D5CE9" w:rsidRPr="00377F14">
        <w:t xml:space="preserv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5382D698" wp14:editId="5D6F5C6F">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7"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40" w:name="_Ref406522610"/>
    <w:p w:rsidR="00AA5240" w:rsidRPr="00377F14" w:rsidRDefault="003E65BB" w:rsidP="003F3234">
      <w:pPr>
        <w:pStyle w:val="Kpalrs"/>
      </w:pPr>
      <w:r>
        <w:fldChar w:fldCharType="begin"/>
      </w:r>
      <w:r>
        <w:instrText xml:space="preserve"> STYLEREF 1 \s </w:instrText>
      </w:r>
      <w:r>
        <w:fldChar w:fldCharType="separate"/>
      </w:r>
      <w:r>
        <w:rPr>
          <w:noProof/>
        </w:rPr>
        <w:t>1</w:t>
      </w:r>
      <w:r>
        <w:fldChar w:fldCharType="end"/>
      </w:r>
      <w:r>
        <w:t>.</w:t>
      </w:r>
      <w:r w:rsidR="0041382C">
        <w:fldChar w:fldCharType="begin"/>
      </w:r>
      <w:r w:rsidR="0041382C">
        <w:instrText xml:space="preserve"> SEQ ábra \* ARABIC \s 1 </w:instrText>
      </w:r>
      <w:r w:rsidR="0041382C">
        <w:fldChar w:fldCharType="separate"/>
      </w:r>
      <w:r>
        <w:rPr>
          <w:noProof/>
        </w:rPr>
        <w:t>2</w:t>
      </w:r>
      <w:r w:rsidR="0041382C">
        <w:rPr>
          <w:noProof/>
        </w:rPr>
        <w:fldChar w:fldCharType="end"/>
      </w:r>
      <w:bookmarkStart w:id="41" w:name="_Toc408137255"/>
      <w:r w:rsidR="009F1E76" w:rsidRPr="00377F14">
        <w:t>. ábra</w:t>
      </w:r>
      <w:bookmarkEnd w:id="40"/>
      <w:r w:rsidR="009F1E76" w:rsidRPr="00377F14">
        <w:t xml:space="preserve"> - </w:t>
      </w:r>
      <w:r w:rsidR="009F1E76" w:rsidRPr="00377F14">
        <w:rPr>
          <w:noProof/>
          <w:color w:val="000000" w:themeColor="text1"/>
          <w:szCs w:val="20"/>
        </w:rPr>
        <w:t>Az OMSZ által használt kamerák szerkezeti felépítése.</w:t>
      </w:r>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bookmarkEnd w:id="41"/>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42" w:name="_Toc369881015"/>
      <w:bookmarkStart w:id="43" w:name="_Toc371356722"/>
      <w:bookmarkStart w:id="44" w:name="_Toc385287712"/>
      <w:bookmarkStart w:id="45" w:name="_Toc408137304"/>
      <w:r w:rsidRPr="00377F14">
        <w:lastRenderedPageBreak/>
        <w:t>Borultság vizsgálata</w:t>
      </w:r>
      <w:bookmarkEnd w:id="42"/>
      <w:bookmarkEnd w:id="43"/>
      <w:r w:rsidR="00370835" w:rsidRPr="00377F14">
        <w:t xml:space="preserve"> és felhőtípus</w:t>
      </w:r>
      <w:r w:rsidR="00337E77" w:rsidRPr="00377F14">
        <w:t>ok osztályozása</w:t>
      </w:r>
      <w:bookmarkEnd w:id="44"/>
      <w:bookmarkEnd w:id="45"/>
    </w:p>
    <w:p w:rsidR="0094134C" w:rsidRPr="00377F14" w:rsidRDefault="0094134C" w:rsidP="00C726CC">
      <w:pPr>
        <w:pStyle w:val="Cmsor2"/>
        <w:rPr>
          <w:rFonts w:cs="Times New Roman"/>
        </w:rPr>
      </w:pPr>
      <w:bookmarkStart w:id="46" w:name="_Toc371356723"/>
      <w:bookmarkStart w:id="47" w:name="_Toc385287713"/>
      <w:bookmarkStart w:id="48" w:name="_Toc408137305"/>
      <w:r w:rsidRPr="00377F14">
        <w:rPr>
          <w:rFonts w:cs="Times New Roman"/>
        </w:rPr>
        <w:t>Cél meghatározása</w:t>
      </w:r>
      <w:bookmarkEnd w:id="46"/>
      <w:bookmarkEnd w:id="47"/>
      <w:bookmarkEnd w:id="48"/>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Ez az érték adja a borultságot.</w:t>
      </w:r>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1439F8A7" wp14:editId="0F04C87B">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49" w:name="_Ref406522636"/>
    <w:p w:rsidR="00475CC3" w:rsidRPr="00377F14" w:rsidRDefault="003E65BB" w:rsidP="00475CC3">
      <w:pPr>
        <w:pStyle w:val="Kpalrs"/>
      </w:pPr>
      <w:r>
        <w:fldChar w:fldCharType="begin"/>
      </w:r>
      <w:r>
        <w:instrText xml:space="preserve"> STYLEREF 1 \s </w:instrText>
      </w:r>
      <w:r>
        <w:fldChar w:fldCharType="separate"/>
      </w:r>
      <w:r>
        <w:rPr>
          <w:noProof/>
        </w:rPr>
        <w:t>2</w:t>
      </w:r>
      <w:r>
        <w:fldChar w:fldCharType="end"/>
      </w:r>
      <w:r>
        <w:t>.</w:t>
      </w:r>
      <w:r w:rsidR="00B47F62">
        <w:fldChar w:fldCharType="begin"/>
      </w:r>
      <w:r w:rsidR="00B47F62">
        <w:instrText xml:space="preserve"> SEQ ábra \* ARABIC \s 1 </w:instrText>
      </w:r>
      <w:r w:rsidR="00B47F62">
        <w:fldChar w:fldCharType="separate"/>
      </w:r>
      <w:r>
        <w:rPr>
          <w:noProof/>
        </w:rPr>
        <w:t>1</w:t>
      </w:r>
      <w:r w:rsidR="00B47F62">
        <w:rPr>
          <w:noProof/>
        </w:rPr>
        <w:fldChar w:fldCharType="end"/>
      </w:r>
      <w:bookmarkStart w:id="50" w:name="_Toc408137256"/>
      <w:r w:rsidR="00E27D1A" w:rsidRPr="00377F14">
        <w:t>. ábra</w:t>
      </w:r>
      <w:bookmarkEnd w:id="49"/>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ins w:id="51" w:author="VZ" w:date="2015-01-04T15:56:00Z">
        <w:r w:rsidR="0041382C">
          <w:t xml:space="preserve"> [forrás]</w:t>
        </w:r>
      </w:ins>
      <w:r w:rsidR="00E27D1A" w:rsidRPr="00377F14">
        <w:t>.</w:t>
      </w:r>
      <w:bookmarkEnd w:id="50"/>
    </w:p>
    <w:p w:rsidR="004C548A"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r w:rsidR="00462FF8">
        <w:t xml:space="preserve"> (lásd </w:t>
      </w:r>
      <w:r w:rsidR="00462FF8">
        <w:fldChar w:fldCharType="begin"/>
      </w:r>
      <w:r w:rsidR="00462FF8">
        <w:instrText xml:space="preserve"> REF _Ref408138202 \h </w:instrText>
      </w:r>
      <w:r w:rsidR="00462FF8">
        <w:fldChar w:fldCharType="separate"/>
      </w:r>
      <w:r w:rsidR="00462FF8">
        <w:rPr>
          <w:noProof/>
        </w:rPr>
        <w:t>2</w:t>
      </w:r>
      <w:r w:rsidR="00462FF8">
        <w:t>.</w:t>
      </w:r>
      <w:r w:rsidR="00462FF8">
        <w:rPr>
          <w:noProof/>
        </w:rPr>
        <w:t>2</w:t>
      </w:r>
      <w:r w:rsidR="00462FF8">
        <w:t>. ábra</w:t>
      </w:r>
      <w:r w:rsidR="00462FF8">
        <w:fldChar w:fldCharType="end"/>
      </w:r>
      <w:r w:rsidR="00462FF8">
        <w:t>)</w:t>
      </w:r>
      <w:r w:rsidR="00A11D23" w:rsidRPr="00377F14">
        <w:t>.</w:t>
      </w:r>
    </w:p>
    <w:p w:rsidR="003E65BB" w:rsidRDefault="003E65BB" w:rsidP="00D70F51">
      <w:pPr>
        <w:keepNext/>
        <w:jc w:val="center"/>
      </w:pPr>
      <w:r>
        <w:rPr>
          <w:noProof/>
        </w:rPr>
        <w:drawing>
          <wp:inline distT="0" distB="0" distL="0" distR="0" wp14:anchorId="458BD7CC" wp14:editId="20E28108">
            <wp:extent cx="5399405" cy="2699703"/>
            <wp:effectExtent l="0" t="0" r="0" b="5715"/>
            <wp:docPr id="58" name="Kép 58" descr="http://fc03.deviantart.net/fs70/f/2012/008/2/5/anvil_shaped_cumulonimbus_by_spockjedi-d4lqa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c03.deviantart.net/fs70/f/2012/008/2/5/anvil_shaped_cumulonimbus_by_spockjedi-d4lqat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9405" cy="2699703"/>
                    </a:xfrm>
                    <a:prstGeom prst="rect">
                      <a:avLst/>
                    </a:prstGeom>
                    <a:noFill/>
                    <a:ln>
                      <a:noFill/>
                    </a:ln>
                  </pic:spPr>
                </pic:pic>
              </a:graphicData>
            </a:graphic>
          </wp:inline>
        </w:drawing>
      </w:r>
    </w:p>
    <w:bookmarkStart w:id="52" w:name="_Ref408138202"/>
    <w:p w:rsidR="003E65BB" w:rsidRPr="00377F14" w:rsidRDefault="003E65BB" w:rsidP="00D70F51">
      <w:pPr>
        <w:pStyle w:val="Kpalrs"/>
      </w:pPr>
      <w:r>
        <w:fldChar w:fldCharType="begin"/>
      </w:r>
      <w:r>
        <w:instrText xml:space="preserve"> STYLEREF 1 \s </w:instrText>
      </w:r>
      <w:r>
        <w:fldChar w:fldCharType="separate"/>
      </w:r>
      <w:r>
        <w:rPr>
          <w:noProof/>
        </w:rPr>
        <w:t>2</w:t>
      </w:r>
      <w:r>
        <w:fldChar w:fldCharType="end"/>
      </w:r>
      <w:r>
        <w:t>.</w:t>
      </w:r>
      <w:r w:rsidR="00B47F62">
        <w:fldChar w:fldCharType="begin"/>
      </w:r>
      <w:r w:rsidR="00B47F62">
        <w:instrText xml:space="preserve"> SEQ ábra \* ARABIC \s 1 </w:instrText>
      </w:r>
      <w:r w:rsidR="00B47F62">
        <w:fldChar w:fldCharType="separate"/>
      </w:r>
      <w:r>
        <w:rPr>
          <w:noProof/>
        </w:rPr>
        <w:t>2</w:t>
      </w:r>
      <w:r w:rsidR="00B47F62">
        <w:rPr>
          <w:noProof/>
        </w:rPr>
        <w:fldChar w:fldCharType="end"/>
      </w:r>
      <w:r>
        <w:t>. ábra</w:t>
      </w:r>
      <w:bookmarkEnd w:id="52"/>
      <w:r>
        <w:t xml:space="preserve"> – Cumulonimbus típusú felhő, melynél jól látható az úgynevezett üllő, tehát a felfelé való terjeszkedés, mely egy határ után elterül.</w:t>
      </w:r>
      <w:r w:rsidR="00D70F51">
        <w:t xml:space="preserve"> A folyamat egyetlen kép alapján nem detektálható, felfelé néző kamera esetén az üllő nem is látható</w:t>
      </w:r>
      <w:ins w:id="53" w:author="VZ" w:date="2015-01-04T16:35:00Z">
        <w:r w:rsidR="00504C95">
          <w:t xml:space="preserve"> [forrás]</w:t>
        </w:r>
      </w:ins>
      <w:r w:rsidR="00D70F51">
        <w:t>.</w:t>
      </w:r>
    </w:p>
    <w:p w:rsidR="00FD57B6" w:rsidRPr="00377F14" w:rsidRDefault="00FD57B6" w:rsidP="00C726CC">
      <w:pPr>
        <w:pStyle w:val="Cmsor2"/>
        <w:rPr>
          <w:rFonts w:cs="Times New Roman"/>
        </w:rPr>
      </w:pPr>
      <w:bookmarkStart w:id="54" w:name="_Toc385287714"/>
      <w:bookmarkStart w:id="55" w:name="_Toc408137306"/>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és jellemzői</w:t>
      </w:r>
      <w:bookmarkEnd w:id="54"/>
      <w:bookmarkEnd w:id="55"/>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E818FE">
        <w:rPr>
          <w:noProof/>
        </w:rPr>
        <w:t>1</w:t>
      </w:r>
      <w:r w:rsidR="00E818FE"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Az alábbi adatokat a</w:t>
      </w:r>
      <w:r w:rsidR="009F67D2" w:rsidRPr="00377F14">
        <w:t xml:space="preserve"> MET Office könyvében</w:t>
      </w:r>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xml:space="preserve"> leírtak alapján</w:t>
      </w:r>
      <w:ins w:id="56" w:author="VZ" w:date="2015-01-04T16:37:00Z">
        <w:r w:rsidR="00504C95">
          <w:t>,</w:t>
        </w:r>
      </w:ins>
      <w:r w:rsidR="005572AF" w:rsidRPr="00377F14">
        <w:t xml:space="preserve"> valamint</w:t>
      </w:r>
      <w:r w:rsidR="00EC5A00" w:rsidRPr="00377F14">
        <w:t xml:space="preserve"> az OMSZ specifikációjából</w:t>
      </w:r>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Ezekre éghajlatunkon igaz, hogy 4000</w:t>
      </w:r>
      <w:del w:id="57" w:author="VZ" w:date="2015-01-04T16:37:00Z">
        <w:r w:rsidR="00C949A9" w:rsidRPr="00377F14" w:rsidDel="00504C95">
          <w:delText>-</w:delText>
        </w:r>
      </w:del>
      <w:ins w:id="58" w:author="VZ" w:date="2015-01-04T16:37:00Z">
        <w:r w:rsidR="00504C95">
          <w:t>–</w:t>
        </w:r>
      </w:ins>
      <w:r w:rsidR="00C949A9" w:rsidRPr="00377F14">
        <w:t xml:space="preserve">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 xml:space="preserve">y </w:t>
      </w:r>
      <w:r w:rsidR="00996269" w:rsidRPr="00377F14">
        <w:lastRenderedPageBreak/>
        <w:t>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világosabbak</w:t>
      </w:r>
      <w:ins w:id="59" w:author="VZ" w:date="2015-01-04T16:39:00Z">
        <w:r w:rsidR="00504C95">
          <w:t>,</w:t>
        </w:r>
      </w:ins>
      <w:r w:rsidR="005C1455" w:rsidRPr="00377F14">
        <w:t xml:space="preserve">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lastRenderedPageBreak/>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br/>
      </w:r>
      <w:r w:rsidR="00763592">
        <w:rPr>
          <w:noProof/>
        </w:rPr>
        <w:drawing>
          <wp:inline distT="0" distB="0" distL="0" distR="0" wp14:anchorId="2C7CD42B" wp14:editId="4BE43B4E">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20" cstate="print"/>
                    <a:stretch>
                      <a:fillRect/>
                    </a:stretch>
                  </pic:blipFill>
                  <pic:spPr>
                    <a:xfrm>
                      <a:off x="0" y="0"/>
                      <a:ext cx="5401733" cy="1998133"/>
                    </a:xfrm>
                    <a:prstGeom prst="rect">
                      <a:avLst/>
                    </a:prstGeom>
                  </pic:spPr>
                </pic:pic>
              </a:graphicData>
            </a:graphic>
          </wp:inline>
        </w:drawing>
      </w:r>
    </w:p>
    <w:bookmarkStart w:id="60" w:name="_Ref406767452"/>
    <w:p w:rsidR="005D510F" w:rsidRPr="00377F14" w:rsidRDefault="003E65BB" w:rsidP="007D6098">
      <w:pPr>
        <w:pStyle w:val="Kpalrs"/>
      </w:pPr>
      <w:r>
        <w:fldChar w:fldCharType="begin"/>
      </w:r>
      <w:r>
        <w:instrText xml:space="preserve"> STYLEREF 1 \s </w:instrText>
      </w:r>
      <w:r>
        <w:fldChar w:fldCharType="separate"/>
      </w:r>
      <w:r>
        <w:rPr>
          <w:noProof/>
        </w:rPr>
        <w:t>2</w:t>
      </w:r>
      <w:r>
        <w:fldChar w:fldCharType="end"/>
      </w:r>
      <w:r>
        <w:t>.</w:t>
      </w:r>
      <w:r w:rsidR="00B47F62">
        <w:fldChar w:fldCharType="begin"/>
      </w:r>
      <w:r w:rsidR="00B47F62">
        <w:instrText xml:space="preserve"> SEQ ábra \* ARABIC \s 1 </w:instrText>
      </w:r>
      <w:r w:rsidR="00B47F62">
        <w:fldChar w:fldCharType="separate"/>
      </w:r>
      <w:r>
        <w:rPr>
          <w:noProof/>
        </w:rPr>
        <w:t>3</w:t>
      </w:r>
      <w:r w:rsidR="00B47F62">
        <w:rPr>
          <w:noProof/>
        </w:rPr>
        <w:fldChar w:fldCharType="end"/>
      </w:r>
      <w:bookmarkStart w:id="61" w:name="_Toc408137257"/>
      <w:r w:rsidR="00763592">
        <w:t>. ábra</w:t>
      </w:r>
      <w:bookmarkEnd w:id="60"/>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61"/>
    </w:p>
    <w:p w:rsidR="004C548A" w:rsidRPr="00377F14" w:rsidRDefault="004C548A" w:rsidP="004C548A">
      <w:pPr>
        <w:spacing w:before="120"/>
        <w:ind w:firstLine="426"/>
      </w:pPr>
      <w:r w:rsidRPr="00377F14">
        <w:t>A Stratocumulus alacsonyan elhelyezkedő párna alakú felhő.</w:t>
      </w:r>
      <w:r w:rsidR="007374BB" w:rsidRPr="00377F14">
        <w:t xml:space="preserve"> Nagy méretű,</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del w:id="62" w:author="VZ" w:date="2015-01-04T16:39:00Z">
        <w:r w:rsidRPr="00377F14" w:rsidDel="00504C95">
          <w:delText xml:space="preserve"> </w:delText>
        </w:r>
      </w:del>
      <w:r w:rsidRPr="00377F14">
        <w:t>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r w:rsidR="000E06F7" w:rsidRPr="00377F14">
        <w:t>nagymértékben</w:t>
      </w:r>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lastRenderedPageBreak/>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r w:rsidR="000E06F7" w:rsidRPr="00377F14">
        <w:t>másképp,</w:t>
      </w:r>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DB6235">
        <w:rPr>
          <w:noProof/>
        </w:rPr>
        <w:t>2</w:t>
      </w:r>
      <w:r w:rsidR="00DB6235">
        <w:t>.</w:t>
      </w:r>
      <w:r w:rsidR="00DB6235">
        <w:rPr>
          <w:noProof/>
        </w:rPr>
        <w:t>3</w:t>
      </w:r>
      <w:r w:rsidR="00DB6235">
        <w:t>. ábra</w:t>
      </w:r>
      <w:r w:rsidR="003538A8">
        <w:fldChar w:fldCharType="end"/>
      </w:r>
      <w:r w:rsidRPr="00377F14">
        <w:t>). Az elsőbe tartozik többek között a Stratus, Cirrus, Nimbostratus, Altostratus, a 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r w:rsidR="004C548A" w:rsidRPr="00377F14">
        <w:t>Ez a fenti két szempont együttes figyelembe vételével kiküszöbölhető, ugyanis hiába nem látunk lyukat, a szakirodalmak szerint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3B7ECE" w:rsidRPr="00377F14">
        <w:t xml:space="preserve"> és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63" w:name="_Toc408137307"/>
      <w:r w:rsidRPr="00377F14">
        <w:rPr>
          <w:rFonts w:cs="Times New Roman"/>
        </w:rPr>
        <w:t>Probléma elemzése</w:t>
      </w:r>
      <w:bookmarkEnd w:id="63"/>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w:t>
      </w:r>
      <w:r w:rsidR="00F058BE" w:rsidRPr="00377F14">
        <w:lastRenderedPageBreak/>
        <w:t>feladat, mivel mind a felhők és az ég színe rendkívül sokrétűen változhat. Ezt tovább nehezíti az éjszakai megfigyelés lehetőség</w:t>
      </w:r>
      <w:ins w:id="64" w:author="VZ" w:date="2015-01-04T16:41:00Z">
        <w:r w:rsidR="00504C95">
          <w:t>e</w:t>
        </w:r>
      </w:ins>
      <w:del w:id="65" w:author="VZ" w:date="2015-01-04T16:41:00Z">
        <w:r w:rsidR="00F058BE" w:rsidRPr="00377F14" w:rsidDel="00504C95">
          <w:delText>i</w:delText>
        </w:r>
      </w:del>
      <w:r w:rsidR="00F058BE" w:rsidRPr="00377F14">
        <w:t xml:space="preserve">,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Így a borultság mellé még a felhőzet színezetét vizsgáljuk, amit mivel már tudjuk a képen a felhők pozícióját, könnyen megkaphatunk.</w:t>
      </w:r>
      <w:r w:rsidR="00AF25C0" w:rsidRPr="00377F14">
        <w:t xml:space="preserve"> </w:t>
      </w:r>
      <w:del w:id="66" w:author="VZ" w:date="2015-01-04T16:42:00Z">
        <w:r w:rsidR="00AF25C0" w:rsidRPr="00377F14" w:rsidDel="00504C95">
          <w:delText>A kapott</w:delText>
        </w:r>
      </w:del>
      <w:ins w:id="67" w:author="VZ" w:date="2015-01-04T16:42:00Z">
        <w:r w:rsidR="00504C95">
          <w:t>Ezen</w:t>
        </w:r>
      </w:ins>
      <w:r w:rsidR="00AF25C0" w:rsidRPr="00377F14">
        <w:t xml:space="preserve"> értékeket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68" w:name="_Toc408137308"/>
      <w:commentRangeStart w:id="69"/>
      <w:r>
        <w:t>Hasonló rendszerek</w:t>
      </w:r>
      <w:bookmarkEnd w:id="68"/>
      <w:commentRangeEnd w:id="69"/>
      <w:r w:rsidR="00542A24">
        <w:rPr>
          <w:rStyle w:val="Jegyzethivatkozs"/>
          <w:rFonts w:eastAsia="Times New Roman" w:cs="Times New Roman"/>
          <w:b w:val="0"/>
          <w:caps w:val="0"/>
        </w:rPr>
        <w:commentReference w:id="69"/>
      </w:r>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commentRangeStart w:id="70"/>
      <w:r>
        <w:t>Davis 1992-ben publikált egy rendszert</w:t>
      </w:r>
      <w:commentRangeEnd w:id="70"/>
      <w:r w:rsidR="00504C95">
        <w:rPr>
          <w:rStyle w:val="Jegyzethivatkozs"/>
        </w:rPr>
        <w:commentReference w:id="70"/>
      </w:r>
      <w:r>
        <w:t>, ami szkennelt képeken képes felhőket detektálni. Algoritmusának alapja az azonos színű</w:t>
      </w:r>
      <w:r w:rsidR="00050471">
        <w:t xml:space="preserve"> és szerkezetű</w:t>
      </w:r>
      <w:r>
        <w:t xml:space="preserve"> részek szegmentálása.</w:t>
      </w:r>
      <w:r w:rsidR="00050471">
        <w:t xml:space="preserve"> </w:t>
      </w:r>
      <w:commentRangeStart w:id="71"/>
      <w:r w:rsidR="00050471">
        <w:t>Feister 2000-ben jelentette be rendszerét</w:t>
      </w:r>
      <w:commentRangeEnd w:id="71"/>
      <w:r w:rsidR="00504C95">
        <w:rPr>
          <w:rStyle w:val="Jegyzethivatkozs"/>
        </w:rPr>
        <w:commentReference w:id="71"/>
      </w:r>
      <w:r w:rsidR="00050471">
        <w:t xml:space="preserve">, ami a korábban </w:t>
      </w:r>
      <w:commentRangeStart w:id="72"/>
      <w:r w:rsidR="00050471">
        <w:t>Shields által fejlesztett algoritmus</w:t>
      </w:r>
      <w:commentRangeEnd w:id="72"/>
      <w:r w:rsidR="00504C95">
        <w:rPr>
          <w:rStyle w:val="Jegyzethivatkozs"/>
        </w:rPr>
        <w:commentReference w:id="72"/>
      </w:r>
      <w:r w:rsidR="00050471">
        <w:t xml:space="preserve"> </w:t>
      </w:r>
      <w:del w:id="73" w:author="VZ" w:date="2015-01-04T16:44:00Z">
        <w:r w:rsidR="00050471" w:rsidDel="00504C95">
          <w:delText xml:space="preserve">fejlesztett </w:delText>
        </w:r>
      </w:del>
      <w:ins w:id="74" w:author="VZ" w:date="2015-01-04T16:44:00Z">
        <w:r w:rsidR="00504C95">
          <w:t xml:space="preserve">javított </w:t>
        </w:r>
      </w:ins>
      <w:r w:rsidR="00050471">
        <w:t>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 xml:space="preserve">A legújabb fejlesztés a </w:t>
      </w:r>
      <w:commentRangeStart w:id="75"/>
      <w:r w:rsidR="00317C72">
        <w:t>Yankee Environment System</w:t>
      </w:r>
      <w:commentRangeEnd w:id="75"/>
      <w:r w:rsidR="00504C95">
        <w:rPr>
          <w:rStyle w:val="Jegyzethivatkozs"/>
        </w:rPr>
        <w:commentReference w:id="75"/>
      </w:r>
      <w:r w:rsidR="00317C72">
        <w:t xml:space="preserve">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 xml:space="preserve">A szegmentálás </w:t>
      </w:r>
      <w:r w:rsidR="00CB4391">
        <w:lastRenderedPageBreak/>
        <w:t>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76" w:name="_Toc371356724"/>
      <w:bookmarkStart w:id="77" w:name="_Toc385287715"/>
      <w:bookmarkStart w:id="78" w:name="_Toc408137309"/>
      <w:r w:rsidRPr="00377F14">
        <w:rPr>
          <w:rFonts w:cs="Times New Roman"/>
        </w:rPr>
        <w:t>Borultság vizsgálata h</w:t>
      </w:r>
      <w:r w:rsidR="0094134C" w:rsidRPr="00377F14">
        <w:rPr>
          <w:rFonts w:cs="Times New Roman"/>
        </w:rPr>
        <w:t>ibrid küszöbölés</w:t>
      </w:r>
      <w:bookmarkEnd w:id="76"/>
      <w:r w:rsidRPr="00377F14">
        <w:rPr>
          <w:rFonts w:cs="Times New Roman"/>
        </w:rPr>
        <w:t>es algoritmussal</w:t>
      </w:r>
      <w:bookmarkEnd w:id="77"/>
      <w:bookmarkEnd w:id="78"/>
    </w:p>
    <w:p w:rsidR="00647B70" w:rsidRDefault="00D97214" w:rsidP="0048716A">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hogy nem képesek információt 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megtudjuk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Az élek keretet adnak az objektum(ok) és a háttér között.</w:t>
      </w:r>
      <w:r w:rsidR="003819D8">
        <w:t xml:space="preserve"> Módszere, hogy a hirtelen intenzitás változásokat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w:t>
      </w:r>
      <w:r w:rsidRPr="00377F14">
        <w:lastRenderedPageBreak/>
        <w:t>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r w:rsidRPr="00377F14">
        <w:t>Egy</w:t>
      </w:r>
      <w:r w:rsidR="005E2835" w:rsidRPr="00377F14">
        <w:t xml:space="preserve"> számunkra</w:t>
      </w:r>
      <w:r w:rsidRPr="00377F14">
        <w:t xml:space="preserve"> megfelelő algoritmus a Canny éldetektálás</w:t>
      </w:r>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commentRangeStart w:id="79"/>
      <w:r>
        <w:t>Kétszeres küszöbölés az élek meghatározására.</w:t>
      </w:r>
    </w:p>
    <w:p w:rsidR="005E2DC5" w:rsidRDefault="005E2DC5" w:rsidP="000D479F">
      <w:pPr>
        <w:pStyle w:val="Listaszerbekezds"/>
        <w:numPr>
          <w:ilvl w:val="0"/>
          <w:numId w:val="22"/>
        </w:numPr>
      </w:pPr>
      <w:r>
        <w:t>Különálló, más élekhez nem kapcsolódó találatok elnyomása.</w:t>
      </w:r>
      <w:commentRangeEnd w:id="79"/>
      <w:r w:rsidR="00C662A3">
        <w:rPr>
          <w:rStyle w:val="Jegyzethivatkozs"/>
        </w:rPr>
        <w:commentReference w:id="79"/>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9F4556">
        <w:t xml:space="preserve">gyengének jelöli, míg </w:t>
      </w:r>
      <w:del w:id="80" w:author="VZ" w:date="2015-01-04T16:59:00Z">
        <w:r w:rsidR="009F4556" w:rsidDel="00C662A3">
          <w:delText>a kettő közöttit</w:delText>
        </w:r>
      </w:del>
      <w:ins w:id="81" w:author="VZ" w:date="2015-01-04T16:59:00Z">
        <w:r w:rsidR="00C662A3">
          <w:t>az alsó alattit</w:t>
        </w:r>
      </w:ins>
      <w:r w:rsidR="009F4556">
        <w:t xml:space="preserve"> elnyomja</w:t>
      </w:r>
      <w:r w:rsidR="008F1549">
        <w:t>.</w:t>
      </w:r>
      <w:r w:rsidR="00BA1B1C">
        <w:t xml:space="preserve"> Az erős éleket egyből hozzáadhatjuk az éltérképhez, azonban a gyengéket csak akkor, ha csatlakoznak erős élhez.</w:t>
      </w:r>
      <w:r w:rsidR="0033323E">
        <w:t xml:space="preserve"> </w:t>
      </w:r>
      <w:commentRangeStart w:id="82"/>
      <w:r w:rsidR="0033323E">
        <w:t>Ennek a lépésnek a célja is a további zajszűrés.</w:t>
      </w:r>
      <w:commentRangeEnd w:id="82"/>
      <w:r w:rsidR="00C662A3">
        <w:rPr>
          <w:rStyle w:val="Jegyzethivatkozs"/>
        </w:rPr>
        <w:commentReference w:id="82"/>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Az egyik legismertebb és leggyakrabban hasz</w:t>
      </w:r>
      <w:r w:rsidR="00AF4298" w:rsidRPr="00377F14">
        <w:t>nált ilyen szűrő a Gauss szűrő</w:t>
      </w:r>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amit a Canny algoritmus</w:t>
      </w:r>
      <w:r w:rsidR="008B3B81">
        <w:t xml:space="preserve"> is</w:t>
      </w:r>
      <w:r w:rsidR="003712A0">
        <w:t xml:space="preserve"> tartalmaz.</w:t>
      </w:r>
      <w:r w:rsidR="008B3B81">
        <w:t xml:space="preserve"> </w:t>
      </w:r>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w:t>
      </w:r>
      <w:del w:id="83" w:author="VZ" w:date="2015-01-04T17:01:00Z">
        <w:r w:rsidRPr="00377F14" w:rsidDel="00C662A3">
          <w:delText xml:space="preserve"> </w:delText>
        </w:r>
      </w:del>
      <w:r w:rsidRPr="00377F14">
        <w:t>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w:t>
      </w:r>
      <w:ins w:id="84" w:author="VZ" w:date="2015-01-04T17:01:00Z">
        <w:r w:rsidR="00C662A3">
          <w:t>,</w:t>
        </w:r>
      </w:ins>
      <w:r w:rsidRPr="00377F14">
        <w:t xml:space="preserve"> a programunk gyorsabb, de pontatlanabb lesz, míg kis érték eset</w:t>
      </w:r>
      <w:r w:rsidR="000E15EB" w:rsidRPr="00377F14">
        <w:t>én pontosabb, de lassabb. E</w:t>
      </w:r>
      <w:r w:rsidRPr="00377F14">
        <w:t xml:space="preserve">setünkben a pontosság </w:t>
      </w:r>
      <w:r w:rsidRPr="00377F14">
        <w:lastRenderedPageBreak/>
        <w:t>előbbre való a sebességnél, mivel a kép feldolgozására kb. 10 perc áll a rendelkezésünkre az újabb kép készítése előtt. A hibrid algoritmus a tesztesetek többségében pontosabb eredmén</w:t>
      </w:r>
      <w:r w:rsidR="005E2835" w:rsidRPr="00377F14">
        <w:t>yt adott az Otsu binarizálásnál</w:t>
      </w:r>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B6235">
        <w:rPr>
          <w:noProof/>
          <w:color w:val="000000" w:themeColor="text1"/>
          <w:szCs w:val="20"/>
        </w:rPr>
        <w:t>2.4.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C655D4" w:rsidRPr="00377F14" w:rsidRDefault="00C655D4" w:rsidP="00220150">
      <w:pPr>
        <w:jc w:val="center"/>
      </w:pPr>
      <w:r w:rsidRPr="00377F14">
        <w:rPr>
          <w:noProof/>
        </w:rPr>
        <w:drawing>
          <wp:inline distT="0" distB="0" distL="0" distR="0" wp14:anchorId="0DC3F655" wp14:editId="31CDC9EF">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04460" cy="1950811"/>
                    </a:xfrm>
                    <a:prstGeom prst="rect">
                      <a:avLst/>
                    </a:prstGeom>
                    <a:noFill/>
                    <a:ln>
                      <a:noFill/>
                    </a:ln>
                  </pic:spPr>
                </pic:pic>
              </a:graphicData>
            </a:graphic>
          </wp:inline>
        </w:drawing>
      </w:r>
    </w:p>
    <w:bookmarkStart w:id="85" w:name="_Ref406767174"/>
    <w:p w:rsidR="00C655D4" w:rsidRPr="00C655D4" w:rsidRDefault="003E65BB" w:rsidP="00C655D4">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86" w:name="_Toc408137258"/>
      <w:r w:rsidR="00C655D4">
        <w:rPr>
          <w:noProof/>
          <w:color w:val="000000" w:themeColor="text1"/>
          <w:szCs w:val="20"/>
        </w:rPr>
        <w:t>. ábra</w:t>
      </w:r>
      <w:bookmarkEnd w:id="85"/>
      <w:r w:rsidR="00C655D4">
        <w:rPr>
          <w:noProof/>
          <w:color w:val="000000" w:themeColor="text1"/>
          <w:szCs w:val="20"/>
        </w:rPr>
        <w:t xml:space="preserve"> -</w:t>
      </w:r>
      <w:r w:rsidR="00C655D4" w:rsidRPr="00377F14">
        <w:rPr>
          <w:noProof/>
          <w:color w:val="000000" w:themeColor="text1"/>
          <w:szCs w:val="20"/>
        </w:rPr>
        <w:t xml:space="preserve"> A hibrid küszöbölést és éldetektálást alkalmazó algoritmus hibás működése</w:t>
      </w:r>
      <w:r w:rsidR="00C655D4">
        <w:rPr>
          <w:noProof/>
          <w:color w:val="000000" w:themeColor="text1"/>
          <w:szCs w:val="20"/>
        </w:rPr>
        <w:t xml:space="preserve"> teljes eget borító,</w:t>
      </w:r>
      <w:r w:rsidR="00C655D4" w:rsidRPr="00377F14">
        <w:rPr>
          <w:noProof/>
          <w:color w:val="000000" w:themeColor="text1"/>
          <w:szCs w:val="20"/>
        </w:rPr>
        <w:t xml:space="preserve"> </w:t>
      </w:r>
      <w:r w:rsidR="00C655D4">
        <w:rPr>
          <w:noProof/>
          <w:color w:val="000000" w:themeColor="text1"/>
          <w:szCs w:val="20"/>
        </w:rPr>
        <w:t xml:space="preserve"> </w:t>
      </w:r>
      <w:r w:rsidR="00C655D4" w:rsidRPr="00377F14">
        <w:rPr>
          <w:noProof/>
          <w:color w:val="000000" w:themeColor="text1"/>
          <w:szCs w:val="20"/>
        </w:rPr>
        <w:t xml:space="preserve">változatos színű felhők esetén. Látható, hogy </w:t>
      </w:r>
      <w:r w:rsidR="00C655D4">
        <w:rPr>
          <w:noProof/>
          <w:color w:val="000000" w:themeColor="text1"/>
          <w:szCs w:val="20"/>
        </w:rPr>
        <w:t>ilyen esetben is határoz meg küszöbértéket, ami hibás küszöbölést eredményez</w:t>
      </w:r>
      <w:r w:rsidR="00C655D4" w:rsidRPr="00377F14">
        <w:rPr>
          <w:noProof/>
          <w:color w:val="000000" w:themeColor="text1"/>
          <w:szCs w:val="20"/>
        </w:rPr>
        <w:t>.</w:t>
      </w:r>
      <w:bookmarkEnd w:id="86"/>
    </w:p>
    <w:p w:rsidR="0094134C" w:rsidRPr="00377F14" w:rsidRDefault="00EC7750" w:rsidP="00C726CC">
      <w:pPr>
        <w:pStyle w:val="Cmsor2"/>
        <w:rPr>
          <w:rFonts w:cs="Times New Roman"/>
        </w:rPr>
      </w:pPr>
      <w:bookmarkStart w:id="87" w:name="_Toc371356725"/>
      <w:bookmarkStart w:id="88" w:name="_Toc385287716"/>
      <w:bookmarkStart w:id="89" w:name="_Toc408137310"/>
      <w:r w:rsidRPr="00377F14">
        <w:rPr>
          <w:rFonts w:cs="Times New Roman"/>
        </w:rPr>
        <w:t>Borultság vizsgálata s</w:t>
      </w:r>
      <w:r w:rsidR="0094134C" w:rsidRPr="00377F14">
        <w:rPr>
          <w:rFonts w:cs="Times New Roman"/>
        </w:rPr>
        <w:t>zaturáció mérés</w:t>
      </w:r>
      <w:bookmarkEnd w:id="87"/>
      <w:r w:rsidRPr="00377F14">
        <w:rPr>
          <w:rFonts w:cs="Times New Roman"/>
        </w:rPr>
        <w:t>sel</w:t>
      </w:r>
      <w:bookmarkEnd w:id="88"/>
      <w:bookmarkEnd w:id="89"/>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r w:rsidR="00507935" w:rsidRPr="00377F14">
        <w:t>A</w:t>
      </w:r>
      <w:r w:rsidR="00EB4E80" w:rsidRPr="00377F14">
        <w:t xml:space="preserve"> módszer a</w:t>
      </w:r>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lastRenderedPageBreak/>
        <w:drawing>
          <wp:inline distT="0" distB="0" distL="0" distR="0" wp14:anchorId="3EC8B25C" wp14:editId="346F59C6">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90" w:name="_Ref406771307"/>
    <w:p w:rsidR="006F78DD" w:rsidRPr="00377F14" w:rsidRDefault="003E65BB" w:rsidP="006F78DD">
      <w:pPr>
        <w:pStyle w:val="Kpalrs"/>
      </w:pPr>
      <w:r>
        <w:fldChar w:fldCharType="begin"/>
      </w:r>
      <w:r>
        <w:instrText xml:space="preserve"> STYLEREF 1 \s </w:instrText>
      </w:r>
      <w:r>
        <w:fldChar w:fldCharType="separate"/>
      </w:r>
      <w:r>
        <w:rPr>
          <w:noProof/>
        </w:rPr>
        <w:t>2</w:t>
      </w:r>
      <w:r>
        <w:fldChar w:fldCharType="end"/>
      </w:r>
      <w:r>
        <w:t>.</w:t>
      </w:r>
      <w:r w:rsidR="00B47F62">
        <w:fldChar w:fldCharType="begin"/>
      </w:r>
      <w:r w:rsidR="00B47F62">
        <w:instrText xml:space="preserve"> SEQ ábra \* ARABIC \s 1 </w:instrText>
      </w:r>
      <w:r w:rsidR="00B47F62">
        <w:fldChar w:fldCharType="separate"/>
      </w:r>
      <w:r>
        <w:rPr>
          <w:noProof/>
        </w:rPr>
        <w:t>5</w:t>
      </w:r>
      <w:r w:rsidR="00B47F62">
        <w:rPr>
          <w:noProof/>
        </w:rPr>
        <w:fldChar w:fldCharType="end"/>
      </w:r>
      <w:bookmarkStart w:id="91" w:name="_Toc408137259"/>
      <w:r w:rsidR="00CC6E95">
        <w:t>.</w:t>
      </w:r>
      <w:r w:rsidR="007B3DF2">
        <w:t xml:space="preserve"> ábra</w:t>
      </w:r>
      <w:bookmarkEnd w:id="90"/>
      <w:r w:rsidR="006F78DD">
        <w:t xml:space="preserve"> - </w:t>
      </w:r>
      <w:commentRangeStart w:id="92"/>
      <w:r w:rsidR="006F78DD">
        <w:t>RGB kocka a kék, zöld és vörös értékek ábrázolására</w:t>
      </w:r>
      <w:ins w:id="93" w:author="VZ" w:date="2015-01-04T17:03:00Z">
        <w:r w:rsidR="00C662A3">
          <w:t xml:space="preserve"> </w:t>
        </w:r>
      </w:ins>
      <w:commentRangeEnd w:id="92"/>
      <w:ins w:id="94" w:author="VZ" w:date="2015-01-04T17:04:00Z">
        <w:r w:rsidR="00C662A3">
          <w:rPr>
            <w:rStyle w:val="Jegyzethivatkozs"/>
            <w:i w:val="0"/>
            <w:iCs w:val="0"/>
          </w:rPr>
          <w:commentReference w:id="92"/>
        </w:r>
      </w:ins>
      <w:ins w:id="95" w:author="VZ" w:date="2015-01-04T17:03:00Z">
        <w:r w:rsidR="00C662A3">
          <w:t>[forrás]</w:t>
        </w:r>
      </w:ins>
      <w:r w:rsidR="006F78DD">
        <w:t>.</w:t>
      </w:r>
      <w:bookmarkEnd w:id="91"/>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DB6235">
        <w:rPr>
          <w:noProof/>
        </w:rPr>
        <w:t>2</w:t>
      </w:r>
      <w:r w:rsidR="00DB6235">
        <w:t>.</w:t>
      </w:r>
      <w:r w:rsidR="00DB6235">
        <w:rPr>
          <w:noProof/>
        </w:rPr>
        <w:t>5</w:t>
      </w:r>
      <w:r w:rsidR="00DB6235">
        <w:t>. ábra</w:t>
      </w:r>
      <w:r w:rsidR="004025F0">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w:t>
      </w:r>
      <w:r w:rsidRPr="00C662A3">
        <w:rPr>
          <w:i/>
          <w:rPrChange w:id="96" w:author="VZ" w:date="2015-01-04T17:04:00Z">
            <w:rPr/>
          </w:rPrChange>
        </w:rPr>
        <w:t>I</w:t>
      </w:r>
      <w:r w:rsidRPr="00377F14">
        <w:t>) a teljes energiát jelöli az összes hullámhosszon, ami eléri a szemet</w:t>
      </w:r>
      <w:r w:rsidR="004025F0">
        <w:t xml:space="preserve"> (lásd </w:t>
      </w:r>
      <w:r w:rsidR="004025F0">
        <w:fldChar w:fldCharType="begin"/>
      </w:r>
      <w:r w:rsidR="004025F0">
        <w:instrText xml:space="preserve"> REF _Ref406771325 \h </w:instrText>
      </w:r>
      <w:r w:rsidR="004025F0">
        <w:fldChar w:fldCharType="separate"/>
      </w:r>
      <w:r w:rsidR="00DB6235">
        <w:rPr>
          <w:noProof/>
        </w:rPr>
        <w:t>2</w:t>
      </w:r>
      <w:r w:rsidR="00DB6235">
        <w:t>.</w:t>
      </w:r>
      <w:r w:rsidR="00DB6235">
        <w:rPr>
          <w:noProof/>
        </w:rPr>
        <w:t>6</w:t>
      </w:r>
      <w:r w:rsidR="00DB6235">
        <w:t>. ábra</w:t>
      </w:r>
      <w:r w:rsidR="004025F0">
        <w:fldChar w:fldCharType="end"/>
      </w:r>
      <w:r w:rsidR="004025F0">
        <w:t>)</w:t>
      </w:r>
      <w:r w:rsidRPr="00377F14">
        <w:t xml:space="preserve">. Ez </w:t>
      </w:r>
      <w:r w:rsidR="00270F84">
        <w:t>felelős a fényerő érzékeléséért, számí</w:t>
      </w:r>
      <w:r w:rsidR="00511E26">
        <w:t>tási módja a</w:t>
      </w:r>
      <w:r w:rsidR="00270F84">
        <w:t>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del w:id="97" w:author="VZ" w:date="2015-01-04T17:04:00Z">
        <w:r w:rsidRPr="00377F14" w:rsidDel="00C662A3">
          <w:delText xml:space="preserve"> </w:delText>
        </w:r>
      </w:del>
      <w:r w:rsidRPr="00377F14">
        <w:t>A "Hue" (H)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del w:id="98" w:author="VZ" w:date="2015-01-04T17:04:00Z">
        <w:r w:rsidRPr="00377F14" w:rsidDel="00C662A3">
          <w:delText xml:space="preserve"> </w:delText>
        </w:r>
      </w:del>
      <w:r w:rsidRPr="00377F14">
        <w:t>A szaturáció (S)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lastRenderedPageBreak/>
        <w:drawing>
          <wp:inline distT="0" distB="0" distL="0" distR="0" wp14:anchorId="2ED3DF6A" wp14:editId="112EC139">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99" w:name="_Ref406771325"/>
    <w:p w:rsidR="007B3DF2" w:rsidRPr="00377F14" w:rsidRDefault="003E65BB"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r w:rsidR="00B47F62">
        <w:fldChar w:fldCharType="begin"/>
      </w:r>
      <w:r w:rsidR="00B47F62">
        <w:instrText xml:space="preserve"> SEQ ábra \* ARABIC \s 1 </w:instrText>
      </w:r>
      <w:r w:rsidR="00B47F62">
        <w:fldChar w:fldCharType="separate"/>
      </w:r>
      <w:r>
        <w:rPr>
          <w:noProof/>
        </w:rPr>
        <w:t>6</w:t>
      </w:r>
      <w:r w:rsidR="00B47F62">
        <w:rPr>
          <w:noProof/>
        </w:rPr>
        <w:fldChar w:fldCharType="end"/>
      </w:r>
      <w:bookmarkStart w:id="100" w:name="_Toc408137260"/>
      <w:r w:rsidR="00CC6E95">
        <w:t>.</w:t>
      </w:r>
      <w:r w:rsidR="007B3DF2">
        <w:t xml:space="preserve"> ábra</w:t>
      </w:r>
      <w:bookmarkEnd w:id="99"/>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három</w:t>
      </w:r>
      <w:del w:id="101" w:author="VZ" w:date="2015-01-04T17:05:00Z">
        <w:r w:rsidR="00D67F68" w:rsidDel="00C662A3">
          <w:delText xml:space="preserve"> </w:delText>
        </w:r>
      </w:del>
      <w:r w:rsidR="00D67F68">
        <w:t>dimenziós színtérben</w:t>
      </w:r>
      <w:ins w:id="102" w:author="VZ" w:date="2015-01-04T17:05:00Z">
        <w:r w:rsidR="00C662A3">
          <w:t xml:space="preserve"> [forrás]</w:t>
        </w:r>
      </w:ins>
      <w:r w:rsidR="00D67F68">
        <w:t>.</w:t>
      </w:r>
      <w:bookmarkEnd w:id="100"/>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w:t>
      </w:r>
      <w:r w:rsidR="0046579A">
        <w:t xml:space="preserve"> (lásd </w:t>
      </w:r>
      <w:r w:rsidR="0046579A">
        <w:fldChar w:fldCharType="begin"/>
      </w:r>
      <w:r w:rsidR="0046579A">
        <w:instrText xml:space="preserve"> REF _Ref408076239 \h </w:instrText>
      </w:r>
      <w:r w:rsidR="0046579A">
        <w:fldChar w:fldCharType="separate"/>
      </w:r>
      <w:r w:rsidR="00DB6235">
        <w:rPr>
          <w:noProof/>
        </w:rPr>
        <w:t>2</w:t>
      </w:r>
      <w:r w:rsidR="00DB6235">
        <w:t>.</w:t>
      </w:r>
      <w:r w:rsidR="00DB6235">
        <w:rPr>
          <w:noProof/>
        </w:rPr>
        <w:t>7</w:t>
      </w:r>
      <w:r w:rsidR="00DB6235">
        <w:t>. ábra</w:t>
      </w:r>
      <w:r w:rsidR="0046579A">
        <w:fldChar w:fldCharType="end"/>
      </w:r>
      <w:r w:rsidR="0046579A">
        <w:t>)</w:t>
      </w:r>
      <w:r w:rsidRPr="00377F14">
        <w:t>. Ezért az IHS rendszerből mi a szaturációt</w:t>
      </w:r>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AA76C6" w:rsidRDefault="00AA76C6" w:rsidP="00AA76C6">
      <w:pPr>
        <w:keepNext/>
        <w:spacing w:before="120"/>
        <w:ind w:firstLine="426"/>
        <w:jc w:val="center"/>
      </w:pPr>
      <w:r>
        <w:rPr>
          <w:noProof/>
        </w:rPr>
        <w:drawing>
          <wp:inline distT="0" distB="0" distL="0" distR="0" wp14:anchorId="49B767C5" wp14:editId="1C14D606">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bookmarkStart w:id="103" w:name="_Ref408076239"/>
    <w:p w:rsidR="00AA76C6" w:rsidRDefault="003E65BB" w:rsidP="00AA76C6">
      <w:pPr>
        <w:pStyle w:val="Kpalrs"/>
      </w:pPr>
      <w:r>
        <w:fldChar w:fldCharType="begin"/>
      </w:r>
      <w:r>
        <w:instrText xml:space="preserve"> STYLEREF 1 \s </w:instrText>
      </w:r>
      <w:r>
        <w:fldChar w:fldCharType="separate"/>
      </w:r>
      <w:r>
        <w:rPr>
          <w:noProof/>
        </w:rPr>
        <w:t>2</w:t>
      </w:r>
      <w:r>
        <w:fldChar w:fldCharType="end"/>
      </w:r>
      <w:r>
        <w:t>.</w:t>
      </w:r>
      <w:r w:rsidR="00B47F62">
        <w:fldChar w:fldCharType="begin"/>
      </w:r>
      <w:r w:rsidR="00B47F62">
        <w:instrText xml:space="preserve"> SEQ ábra \* ARABIC \s 1 </w:instrText>
      </w:r>
      <w:r w:rsidR="00B47F62">
        <w:fldChar w:fldCharType="separate"/>
      </w:r>
      <w:r>
        <w:rPr>
          <w:noProof/>
        </w:rPr>
        <w:t>7</w:t>
      </w:r>
      <w:r w:rsidR="00B47F62">
        <w:rPr>
          <w:noProof/>
        </w:rPr>
        <w:fldChar w:fldCharType="end"/>
      </w:r>
      <w:bookmarkStart w:id="104" w:name="_Toc408137261"/>
      <w:r w:rsidR="00AA76C6">
        <w:t>. ábra</w:t>
      </w:r>
      <w:bookmarkEnd w:id="103"/>
      <w:r w:rsidR="00AA76C6">
        <w:t xml:space="preserve"> – (a) Eredeti kép, amin a piros egyenes jelzi a vizsgált tartományt. (b) Szaturációs értékek az eredeti képen található vonal egyes részein. Jól megfigyelhető az ég és felhő értékei közti különbség</w:t>
      </w:r>
      <w:ins w:id="105" w:author="VZ" w:date="2015-01-04T17:05:00Z">
        <w:r w:rsidR="00154B46">
          <w:t xml:space="preserve"> [</w:t>
        </w:r>
      </w:ins>
      <w:ins w:id="106" w:author="VZ" w:date="2015-01-04T17:06:00Z">
        <w:r w:rsidR="00154B46">
          <w:t>forrás</w:t>
        </w:r>
      </w:ins>
      <w:ins w:id="107" w:author="VZ" w:date="2015-01-04T17:05:00Z">
        <w:r w:rsidR="00154B46">
          <w:t>]</w:t>
        </w:r>
      </w:ins>
      <w:r w:rsidR="00AA76C6">
        <w:t>.</w:t>
      </w:r>
      <w:bookmarkEnd w:id="104"/>
      <w:r w:rsidR="00AA76C6">
        <w:t xml:space="preserve"> </w:t>
      </w:r>
    </w:p>
    <w:p w:rsidR="00106E29" w:rsidRPr="00377F14" w:rsidRDefault="006D0DEF" w:rsidP="00351AE7">
      <w:pPr>
        <w:spacing w:before="120"/>
        <w:ind w:firstLine="426"/>
      </w:pPr>
      <w:r w:rsidRPr="00377F14">
        <w:lastRenderedPageBreak/>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DB6235">
        <w:rPr>
          <w:noProof/>
          <w:color w:val="000000" w:themeColor="text1"/>
          <w:szCs w:val="20"/>
        </w:rPr>
        <w:t>2.8</w:t>
      </w:r>
      <w:r w:rsidR="00DB6235"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w:t>
      </w:r>
      <w:commentRangeStart w:id="108"/>
      <w:r w:rsidR="00654AC3" w:rsidRPr="00377F14">
        <w:t>már</w:t>
      </w:r>
      <w:r w:rsidR="0094134C" w:rsidRPr="00377F14">
        <w:t xml:space="preserve"> megállapították</w:t>
      </w:r>
      <w:r w:rsidR="00FB7267" w:rsidRPr="00377F14">
        <w:t xml:space="preserve"> [4]</w:t>
      </w:r>
      <w:r w:rsidR="006B56CD">
        <w:t xml:space="preserve">, </w:t>
      </w:r>
      <w:commentRangeEnd w:id="108"/>
      <w:r w:rsidR="00154B46">
        <w:rPr>
          <w:rStyle w:val="Jegyzethivatkozs"/>
        </w:rPr>
        <w:commentReference w:id="108"/>
      </w:r>
      <w:r w:rsidR="006B56CD">
        <w:t>29</w:t>
      </w:r>
      <w:r w:rsidR="00105FED" w:rsidRPr="00377F14">
        <w:t xml:space="preserve"> 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w:t>
      </w:r>
      <w:r w:rsidR="00E818FE">
        <w:t xml:space="preserve"> </w:t>
      </w:r>
      <w:r w:rsidR="00E818FE">
        <w:fldChar w:fldCharType="begin"/>
      </w:r>
      <w:r w:rsidR="00E818FE">
        <w:instrText xml:space="preserve"> REF _Ref408139125 \h </w:instrText>
      </w:r>
      <w:r w:rsidR="00E818FE">
        <w:fldChar w:fldCharType="separate"/>
      </w:r>
      <w:r w:rsidR="00E818FE">
        <w:rPr>
          <w:noProof/>
          <w:color w:val="000000" w:themeColor="text1"/>
          <w:szCs w:val="20"/>
        </w:rPr>
        <w:t>2</w:t>
      </w:r>
      <w:r w:rsidR="00E818FE">
        <w:fldChar w:fldCharType="end"/>
      </w:r>
      <w:r w:rsidR="00E818FE">
        <w:t>. 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66635568" wp14:editId="0BD05D96">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 cstate="print"/>
                    <a:stretch>
                      <a:fillRect/>
                    </a:stretch>
                  </pic:blipFill>
                  <pic:spPr>
                    <a:xfrm>
                      <a:off x="0" y="0"/>
                      <a:ext cx="3515478" cy="1808116"/>
                    </a:xfrm>
                    <a:prstGeom prst="rect">
                      <a:avLst/>
                    </a:prstGeom>
                  </pic:spPr>
                </pic:pic>
              </a:graphicData>
            </a:graphic>
          </wp:inline>
        </w:drawing>
      </w:r>
    </w:p>
    <w:bookmarkStart w:id="109" w:name="_Ref407093010"/>
    <w:p w:rsidR="00356A53" w:rsidRPr="00377F14" w:rsidRDefault="003E65BB"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bookmarkStart w:id="110" w:name="_Toc408137262"/>
      <w:r w:rsidR="00356A53" w:rsidRPr="00377F14">
        <w:rPr>
          <w:noProof/>
          <w:color w:val="000000" w:themeColor="text1"/>
          <w:szCs w:val="20"/>
        </w:rPr>
        <w:t>. ábra</w:t>
      </w:r>
      <w:bookmarkEnd w:id="109"/>
      <w:r w:rsidR="00356A53" w:rsidRPr="00377F14">
        <w:rPr>
          <w:noProof/>
          <w:color w:val="000000" w:themeColor="text1"/>
          <w:szCs w:val="20"/>
        </w:rPr>
        <w:t xml:space="preserve">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bookmarkEnd w:id="110"/>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111" w:name="_Toc408137311"/>
      <w:r w:rsidRPr="00377F14">
        <w:rPr>
          <w:rFonts w:cs="Times New Roman"/>
        </w:rPr>
        <w:t>Borultság vizsgálat megvalósítása</w:t>
      </w:r>
      <w:bookmarkEnd w:id="111"/>
      <w:r w:rsidR="00F32EB8" w:rsidRPr="00377F14">
        <w:rPr>
          <w:rFonts w:cs="Times New Roman"/>
        </w:rPr>
        <w:t xml:space="preserve"> </w:t>
      </w:r>
      <w:r w:rsidR="0094134C" w:rsidRPr="00377F14">
        <w:rPr>
          <w:rFonts w:cs="Times New Roman"/>
        </w:rPr>
        <w:t xml:space="preserve"> </w:t>
      </w:r>
      <w:bookmarkStart w:id="112" w:name="_Toc371356726"/>
    </w:p>
    <w:bookmarkEnd w:id="112"/>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6B32A2"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DB6235">
        <w:rPr>
          <w:noProof/>
          <w:color w:val="000000" w:themeColor="text1"/>
          <w:szCs w:val="20"/>
        </w:rPr>
        <w:t>2.9</w:t>
      </w:r>
      <w:r w:rsidR="00DB6235"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xml:space="preserve">, ami </w:t>
      </w:r>
      <w:r w:rsidR="008763B8">
        <w:lastRenderedPageBreak/>
        <w:t>még nem eredményez észrevehető eltérést a végeredményben</w:t>
      </w:r>
      <w:r w:rsidR="00502F14" w:rsidRPr="00377F14">
        <w:t>.</w:t>
      </w:r>
      <w:r w:rsidR="0094134C" w:rsidRPr="00377F14">
        <w:t xml:space="preserve"> Azonban a </w:t>
      </w:r>
      <w:r w:rsidR="00A66826" w:rsidRPr="00377F14">
        <w:t>szakirodalom</w:t>
      </w:r>
      <w:r w:rsidR="00FC22D5" w:rsidRPr="00377F14">
        <w:t xml:space="preserve"> </w:t>
      </w:r>
      <w:commentRangeStart w:id="113"/>
      <w:r w:rsidR="00FC22D5" w:rsidRPr="00377F14">
        <w:t>[4]</w:t>
      </w:r>
      <w:r w:rsidR="00A66826" w:rsidRPr="00377F14">
        <w:t xml:space="preserve"> által </w:t>
      </w:r>
      <w:commentRangeEnd w:id="113"/>
      <w:r w:rsidR="00154B46">
        <w:rPr>
          <w:rStyle w:val="Jegyzethivatkozs"/>
        </w:rPr>
        <w:commentReference w:id="113"/>
      </w:r>
      <w:r w:rsidR="00A66826" w:rsidRPr="00377F14">
        <w:t>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1B135F" w:rsidRPr="00377F14" w:rsidRDefault="001B135F" w:rsidP="001B135F">
      <w:pPr>
        <w:keepNext/>
        <w:spacing w:before="120"/>
        <w:ind w:firstLine="0"/>
        <w:jc w:val="center"/>
      </w:pPr>
      <w:r w:rsidRPr="00377F14">
        <w:rPr>
          <w:noProof/>
        </w:rPr>
        <w:drawing>
          <wp:inline distT="0" distB="0" distL="0" distR="0" wp14:anchorId="53A2FF0F" wp14:editId="2F1FCBCD">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114" w:name="_Ref407093805"/>
    <w:p w:rsidR="001B135F" w:rsidRPr="001B135F" w:rsidRDefault="003E65BB" w:rsidP="001B135F">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9</w:t>
      </w:r>
      <w:r>
        <w:rPr>
          <w:noProof/>
          <w:color w:val="000000" w:themeColor="text1"/>
          <w:szCs w:val="20"/>
        </w:rPr>
        <w:fldChar w:fldCharType="end"/>
      </w:r>
      <w:bookmarkStart w:id="115" w:name="_Toc408137263"/>
      <w:r w:rsidR="001B135F" w:rsidRPr="00377F14">
        <w:rPr>
          <w:noProof/>
          <w:color w:val="000000" w:themeColor="text1"/>
          <w:szCs w:val="20"/>
        </w:rPr>
        <w:t>. ábra</w:t>
      </w:r>
      <w:bookmarkEnd w:id="114"/>
      <w:r w:rsidR="001B135F" w:rsidRPr="00377F14">
        <w:rPr>
          <w:noProof/>
          <w:color w:val="000000" w:themeColor="text1"/>
          <w:szCs w:val="20"/>
        </w:rPr>
        <w:t xml:space="preserve"> – Borultság vizsgálat folyamata</w:t>
      </w:r>
      <w:bookmarkEnd w:id="115"/>
    </w:p>
    <w:p w:rsidR="00FF7261" w:rsidRPr="00377F14" w:rsidRDefault="0094134C" w:rsidP="001B135F">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w:t>
      </w:r>
      <w:del w:id="116" w:author="VZ" w:date="2015-01-04T17:12:00Z">
        <w:r w:rsidR="009538BC" w:rsidRPr="00377F14" w:rsidDel="00154B46">
          <w:delText xml:space="preserve"> </w:delText>
        </w:r>
      </w:del>
      <w:r w:rsidR="009538BC" w:rsidRPr="00377F14">
        <w:t>képpen az automatizált megoldással gyors és pontos határértékeket kaptunk</w:t>
      </w:r>
      <w:r w:rsidRPr="00377F14">
        <w:t xml:space="preserve">. </w:t>
      </w:r>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 xml:space="preserve">szükségünk lesz </w:t>
      </w:r>
      <w:r w:rsidR="00A93655">
        <w:lastRenderedPageBreak/>
        <w:t>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72197A">
        <w:fldChar w:fldCharType="begin"/>
      </w:r>
      <w:r w:rsidR="0072197A">
        <w:instrText xml:space="preserve"> REF _Ref407095590 \h </w:instrText>
      </w:r>
      <w:r w:rsidR="0072197A">
        <w:fldChar w:fldCharType="separate"/>
      </w:r>
      <w:r w:rsidR="00DB6235">
        <w:rPr>
          <w:noProof/>
        </w:rPr>
        <w:t>2</w:t>
      </w:r>
      <w:r w:rsidR="00DB6235">
        <w:t>.</w:t>
      </w:r>
      <w:r w:rsidR="00DB6235">
        <w:rPr>
          <w:noProof/>
        </w:rPr>
        <w:t>10</w:t>
      </w:r>
      <w:r w:rsidR="00DB6235">
        <w:t>. ábra</w:t>
      </w:r>
      <w:r w:rsidR="0072197A">
        <w:fldChar w:fldCharType="end"/>
      </w:r>
      <w:r w:rsidR="0072197A">
        <w:t>)</w:t>
      </w:r>
      <w:r w:rsidR="00020B20" w:rsidRPr="00377F14">
        <w:t>.</w:t>
      </w:r>
    </w:p>
    <w:p w:rsidR="006153E3" w:rsidRDefault="006153E3" w:rsidP="006153E3">
      <w:pPr>
        <w:spacing w:before="120"/>
        <w:ind w:firstLine="426"/>
      </w:pPr>
      <w:r>
        <w:t>K</w:t>
      </w:r>
      <w:r w:rsidRPr="00377F14">
        <w:t xml:space="preserve">onfigurálás után már megfelelő pontossággal detektálhatjuk a felhőket. Ezt úgy végezzük, hogy a beállítások után kapott két küszöbérték, valamint a 0 és 255 értékek határokként való alkalmazásával a kép minden pixelét egy-egy csoportba soroljuk. Az </w:t>
      </w:r>
      <w:r>
        <w:t>eredeti képről egy másolatot készítünk, majd a vizsgált</w:t>
      </w:r>
      <w:r w:rsidRPr="00377F14">
        <w:t xml:space="preserve"> képpont színét, a csoport értékének megfelelően módosítjuk, így a későbbiekben egyértelműen azonosítani tudjuk. A három színnek a kék, zöld és fehér értékeket választottuk, melyek ebben a sorrendben az eget, nem meghatározottat és a felhőket jelölik </w:t>
      </w:r>
      <w:r>
        <w:t xml:space="preserve">(lásd </w:t>
      </w:r>
      <w:r>
        <w:fldChar w:fldCharType="begin"/>
      </w:r>
      <w:r>
        <w:instrText xml:space="preserve"> REF _Ref407095855 \h </w:instrText>
      </w:r>
      <w:r>
        <w:fldChar w:fldCharType="separate"/>
      </w:r>
      <w:r w:rsidR="00DB6235">
        <w:rPr>
          <w:noProof/>
          <w:color w:val="000000" w:themeColor="text1"/>
          <w:szCs w:val="20"/>
        </w:rPr>
        <w:t>2.11</w:t>
      </w:r>
      <w:r w:rsidR="00DB6235" w:rsidRPr="00377F14">
        <w:rPr>
          <w:noProof/>
          <w:color w:val="000000" w:themeColor="text1"/>
          <w:szCs w:val="20"/>
        </w:rPr>
        <w:t>. ábra</w:t>
      </w:r>
      <w:r>
        <w:fldChar w:fldCharType="end"/>
      </w:r>
      <w:r w:rsidRPr="00377F14">
        <w:t>). Ezek után következik a küszöbölés utáni 3 szint arányainak összehasonlítása. Első sorban egy sz</w:t>
      </w:r>
      <w:r>
        <w:t xml:space="preserve">ázalékos értéket határozunk meg. Ennek számításához két értéket kell ismernünk: a felhők számát és a kép méretét. </w:t>
      </w:r>
      <w:commentRangeStart w:id="117"/>
      <w:r>
        <w:t xml:space="preserve">Ezek után a kép méretéből meghatározható az összes pixel mennyisége, amit nyolccal elosztva megkapjuk az egy okta mértékét. A felhőnek detektált pixelek számát ezzel az értékkel elosztva megkapjuk, hogy az hány oktának felel meg. </w:t>
      </w:r>
      <w:commentRangeEnd w:id="117"/>
      <w:r w:rsidR="00154B46">
        <w:rPr>
          <w:rStyle w:val="Jegyzethivatkozs"/>
        </w:rPr>
        <w:commentReference w:id="117"/>
      </w:r>
      <w:r>
        <w:t>Ennek számításánál v</w:t>
      </w:r>
      <w:r w:rsidRPr="00377F14">
        <w:t xml:space="preserve">égeztünk teszteket felfelé illetve lefelé kerekítéssel is, de a legpontosabb eredményt úgy kaptuk, ha az érték kerekítését mindig a matematikai szabályoknak megfelelően végeztük. </w:t>
      </w:r>
    </w:p>
    <w:p w:rsidR="001C1F0F" w:rsidRDefault="00306838" w:rsidP="00F568D7">
      <w:pPr>
        <w:keepNext/>
        <w:spacing w:before="120"/>
        <w:ind w:firstLine="0"/>
        <w:jc w:val="center"/>
      </w:pPr>
      <w:r>
        <w:rPr>
          <w:noProof/>
        </w:rPr>
        <w:lastRenderedPageBreak/>
        <w:drawing>
          <wp:inline distT="0" distB="0" distL="0" distR="0" wp14:anchorId="71DA39C8" wp14:editId="5BE7A457">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1C1F0F" w:rsidRDefault="00306838" w:rsidP="00F568D7">
      <w:pPr>
        <w:keepNext/>
        <w:spacing w:before="120"/>
        <w:ind w:firstLine="0"/>
        <w:jc w:val="center"/>
      </w:pPr>
      <w:r>
        <w:rPr>
          <w:noProof/>
        </w:rPr>
        <w:drawing>
          <wp:inline distT="0" distB="0" distL="0" distR="0" wp14:anchorId="60989304" wp14:editId="584CF27E">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p>
    <w:p w:rsidR="001C1F0F" w:rsidRDefault="001C1F0F" w:rsidP="00F568D7">
      <w:pPr>
        <w:keepNext/>
        <w:spacing w:before="120"/>
        <w:ind w:firstLine="0"/>
        <w:jc w:val="center"/>
      </w:pPr>
    </w:p>
    <w:p w:rsidR="00F568D7" w:rsidRDefault="00306838" w:rsidP="00F568D7">
      <w:pPr>
        <w:keepNext/>
        <w:spacing w:before="120"/>
        <w:ind w:firstLine="0"/>
        <w:jc w:val="center"/>
      </w:pPr>
      <w:r>
        <w:rPr>
          <w:noProof/>
        </w:rPr>
        <w:drawing>
          <wp:inline distT="0" distB="0" distL="0" distR="0" wp14:anchorId="1AFFB726" wp14:editId="5F21EB71">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118" w:name="_Ref407095590"/>
    <w:p w:rsidR="001C1F0F" w:rsidRDefault="003E65BB" w:rsidP="00F568D7">
      <w:pPr>
        <w:pStyle w:val="Kpalrs"/>
      </w:pPr>
      <w:r>
        <w:fldChar w:fldCharType="begin"/>
      </w:r>
      <w:r>
        <w:instrText xml:space="preserve"> STYLEREF 1 \s </w:instrText>
      </w:r>
      <w:r>
        <w:fldChar w:fldCharType="separate"/>
      </w:r>
      <w:r>
        <w:rPr>
          <w:noProof/>
        </w:rPr>
        <w:t>2</w:t>
      </w:r>
      <w:r>
        <w:fldChar w:fldCharType="end"/>
      </w:r>
      <w:r>
        <w:t>.</w:t>
      </w:r>
      <w:r w:rsidR="00B47F62">
        <w:fldChar w:fldCharType="begin"/>
      </w:r>
      <w:r w:rsidR="00B47F62">
        <w:instrText xml:space="preserve"> SEQ ábra \* ARABIC \s 1 </w:instrText>
      </w:r>
      <w:r w:rsidR="00B47F62">
        <w:fldChar w:fldCharType="separate"/>
      </w:r>
      <w:r>
        <w:rPr>
          <w:noProof/>
        </w:rPr>
        <w:t>10</w:t>
      </w:r>
      <w:r w:rsidR="00B47F62">
        <w:rPr>
          <w:noProof/>
        </w:rPr>
        <w:fldChar w:fldCharType="end"/>
      </w:r>
      <w:bookmarkStart w:id="119" w:name="_Toc408137264"/>
      <w:r w:rsidR="00F568D7">
        <w:t>. ábra</w:t>
      </w:r>
      <w:bookmarkEnd w:id="118"/>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119"/>
      <w:r w:rsidR="00F568D7">
        <w:t xml:space="preserve"> </w:t>
      </w:r>
    </w:p>
    <w:p w:rsidR="00351AE7" w:rsidRPr="001C1F0F" w:rsidRDefault="001C1F0F" w:rsidP="001C1F0F">
      <w:pPr>
        <w:rPr>
          <w:sz w:val="20"/>
          <w:szCs w:val="18"/>
        </w:rPr>
      </w:pPr>
      <w:r>
        <w:br w:type="page"/>
      </w:r>
    </w:p>
    <w:p w:rsidR="00947913" w:rsidRPr="00377F14" w:rsidRDefault="00947913" w:rsidP="00947913">
      <w:pPr>
        <w:keepNext/>
        <w:spacing w:before="120"/>
        <w:ind w:firstLine="0"/>
        <w:jc w:val="center"/>
      </w:pPr>
      <w:r w:rsidRPr="00377F14">
        <w:rPr>
          <w:noProof/>
        </w:rPr>
        <w:lastRenderedPageBreak/>
        <w:drawing>
          <wp:inline distT="0" distB="0" distL="0" distR="0" wp14:anchorId="3352488F" wp14:editId="76B66F1C">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120" w:name="_Ref407095855"/>
    <w:p w:rsidR="00947913" w:rsidRPr="00947913" w:rsidRDefault="003E65BB" w:rsidP="0094791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11</w:t>
      </w:r>
      <w:r>
        <w:rPr>
          <w:noProof/>
          <w:color w:val="000000" w:themeColor="text1"/>
          <w:szCs w:val="20"/>
        </w:rPr>
        <w:fldChar w:fldCharType="end"/>
      </w:r>
      <w:bookmarkStart w:id="121" w:name="_Toc408137265"/>
      <w:r w:rsidR="00947913" w:rsidRPr="00377F14">
        <w:rPr>
          <w:noProof/>
          <w:color w:val="000000" w:themeColor="text1"/>
          <w:szCs w:val="20"/>
        </w:rPr>
        <w:t>. ábra</w:t>
      </w:r>
      <w:bookmarkEnd w:id="120"/>
      <w:r w:rsidR="00947913" w:rsidRPr="00377F14">
        <w:rPr>
          <w:noProof/>
          <w:color w:val="000000" w:themeColor="text1"/>
          <w:szCs w:val="20"/>
        </w:rPr>
        <w:t xml:space="preserve"> – Eredeti kép, szaturációs kép, küszöbölt kép</w:t>
      </w:r>
      <w:bookmarkEnd w:id="121"/>
      <w:ins w:id="122" w:author="VZ" w:date="2015-01-04T17:14:00Z">
        <w:r w:rsidR="00154B46">
          <w:rPr>
            <w:noProof/>
            <w:color w:val="000000" w:themeColor="text1"/>
            <w:szCs w:val="20"/>
          </w:rPr>
          <w:t xml:space="preserve"> </w:t>
        </w:r>
      </w:ins>
      <w:ins w:id="123" w:author="VZ" w:date="2015-01-04T17:15:00Z">
        <w:r w:rsidR="00154B46">
          <w:rPr>
            <w:noProof/>
            <w:color w:val="000000" w:themeColor="text1"/>
            <w:szCs w:val="20"/>
          </w:rPr>
          <w:t>–</w:t>
        </w:r>
      </w:ins>
      <w:ins w:id="124" w:author="VZ" w:date="2015-01-04T17:14:00Z">
        <w:r w:rsidR="00154B46">
          <w:rPr>
            <w:noProof/>
            <w:color w:val="000000" w:themeColor="text1"/>
            <w:szCs w:val="20"/>
          </w:rPr>
          <w:t xml:space="preserve"> </w:t>
        </w:r>
      </w:ins>
      <w:ins w:id="125" w:author="VZ" w:date="2015-01-04T17:15:00Z">
        <w:r w:rsidR="00154B46">
          <w:rPr>
            <w:noProof/>
            <w:color w:val="000000" w:themeColor="text1"/>
            <w:szCs w:val="20"/>
          </w:rPr>
          <w:t>kék: ég, fehér: felhő, zöld: nem besorolt</w:t>
        </w:r>
      </w:ins>
    </w:p>
    <w:p w:rsidR="0094134C"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DB6235">
        <w:rPr>
          <w:noProof/>
        </w:rPr>
        <w:t>2.12</w:t>
      </w:r>
      <w:r w:rsidR="00DB6235"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8B0E42" w:rsidRDefault="008B0E42" w:rsidP="00C57D57">
      <w:pPr>
        <w:spacing w:before="120"/>
        <w:ind w:firstLine="426"/>
      </w:pPr>
      <w:r w:rsidRPr="00377F14">
        <w:t>A kapott értékekkel jó eredményt kaptunk a teszteken, azonban ezeket a későbbiekben még a felhők típusán</w:t>
      </w:r>
      <w:r w:rsidR="00C57D57">
        <w:t>ak megfelelően változtathatjuk.</w:t>
      </w:r>
    </w:p>
    <w:p w:rsidR="001238A7" w:rsidRPr="00377F14" w:rsidRDefault="001238A7" w:rsidP="001238A7">
      <w:pPr>
        <w:keepNext/>
        <w:ind w:firstLine="0"/>
        <w:jc w:val="center"/>
      </w:pPr>
      <w:r w:rsidRPr="00377F14">
        <w:rPr>
          <w:noProof/>
        </w:rPr>
        <w:drawing>
          <wp:inline distT="0" distB="0" distL="0" distR="0" wp14:anchorId="4FD18B38" wp14:editId="34D6BB89">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126" w:name="_Ref407129313"/>
    <w:p w:rsidR="00F505EC" w:rsidRDefault="003E65BB" w:rsidP="00F505EC">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bookmarkStart w:id="127" w:name="_Toc408137266"/>
      <w:r w:rsidR="001238A7" w:rsidRPr="00377F14">
        <w:rPr>
          <w:noProof/>
        </w:rPr>
        <w:t>. ábra</w:t>
      </w:r>
      <w:bookmarkEnd w:id="126"/>
      <w:r w:rsidR="001238A7" w:rsidRPr="00377F14">
        <w:rPr>
          <w:noProof/>
        </w:rPr>
        <w:t xml:space="preserve"> – Felhőtlen ég esetén zajt tapasztalhatunk, melynek kezelésére külön figyelmet kell fordítanunk.</w:t>
      </w:r>
      <w:bookmarkEnd w:id="127"/>
    </w:p>
    <w:p w:rsidR="0094134C" w:rsidRPr="00377F14" w:rsidRDefault="00A16430" w:rsidP="00FF7261">
      <w:pPr>
        <w:spacing w:before="120"/>
        <w:ind w:firstLine="426"/>
        <w:rPr>
          <w:noProof/>
          <w:color w:val="000000" w:themeColor="text1"/>
          <w:szCs w:val="20"/>
        </w:rPr>
      </w:pPr>
      <w:commentRangeStart w:id="128"/>
      <w:r w:rsidRPr="00377F14">
        <w:lastRenderedPageBreak/>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z aktuális lépés 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commentRangeEnd w:id="128"/>
      <w:r w:rsidR="00EA5683">
        <w:rPr>
          <w:rStyle w:val="Jegyzethivatkozs"/>
        </w:rPr>
        <w:commentReference w:id="128"/>
      </w:r>
    </w:p>
    <w:p w:rsidR="003230E0" w:rsidRPr="00377F14" w:rsidRDefault="003230E0" w:rsidP="00C726CC">
      <w:pPr>
        <w:pStyle w:val="Cmsor2"/>
        <w:rPr>
          <w:rFonts w:cs="Times New Roman"/>
        </w:rPr>
      </w:pPr>
      <w:bookmarkStart w:id="129" w:name="_Toc385287717"/>
      <w:bookmarkStart w:id="130" w:name="_Toc408137312"/>
      <w:r w:rsidRPr="00377F14">
        <w:rPr>
          <w:rFonts w:cs="Times New Roman"/>
        </w:rPr>
        <w:t>Felhők osztályozása képfeldolgozással</w:t>
      </w:r>
      <w:bookmarkEnd w:id="129"/>
      <w:bookmarkEnd w:id="130"/>
    </w:p>
    <w:p w:rsidR="00B123D9" w:rsidRPr="00377F14" w:rsidRDefault="00527D55" w:rsidP="0094134C">
      <w:pPr>
        <w:spacing w:before="120"/>
        <w:ind w:firstLine="426"/>
      </w:pPr>
      <w:commentRangeStart w:id="131"/>
      <w:r>
        <w:t>Felhő típusának megállapítására leggyakrabban radarképek alapján tesznek becsléseket</w:t>
      </w:r>
      <w:ins w:id="132" w:author="VZ" w:date="2015-01-04T17:18:00Z">
        <w:r w:rsidR="00EA5683">
          <w:t xml:space="preserve"> [forrás]</w:t>
        </w:r>
      </w:ins>
      <w:r>
        <w:t>, azonban ez költséges és egyetlen konkrét, kis területre nem alkalmazható.</w:t>
      </w:r>
      <w:commentRangeEnd w:id="131"/>
      <w:r w:rsidR="00EA5683">
        <w:rPr>
          <w:rStyle w:val="Jegyzethivatkozs"/>
        </w:rPr>
        <w:commentReference w:id="131"/>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sidR="00DB6235">
        <w:rPr>
          <w:noProof/>
        </w:rPr>
        <w:t>2.13</w:t>
      </w:r>
      <w:r w:rsidR="00DB6235" w:rsidRPr="00377F14">
        <w:rPr>
          <w:noProof/>
        </w:rPr>
        <w:t>. ábra</w:t>
      </w:r>
      <w:r>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lastRenderedPageBreak/>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133" w:name="_Toc408137313"/>
      <w:r>
        <w:t>Speciális esetek kezelése</w:t>
      </w:r>
      <w:bookmarkEnd w:id="133"/>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134" w:name="_Toc371356730"/>
      <w:r w:rsidRPr="00377F14">
        <w:rPr>
          <w:noProof/>
        </w:rPr>
        <w:drawing>
          <wp:inline distT="0" distB="0" distL="0" distR="0" wp14:anchorId="2CE54898" wp14:editId="731EB02E">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135" w:name="_Ref407129671"/>
    <w:p w:rsidR="00FF7261" w:rsidRPr="00377F14" w:rsidRDefault="003E65BB" w:rsidP="00E40C59">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13</w:t>
      </w:r>
      <w:r>
        <w:rPr>
          <w:noProof/>
        </w:rPr>
        <w:fldChar w:fldCharType="end"/>
      </w:r>
      <w:bookmarkStart w:id="136" w:name="_Toc408137267"/>
      <w:r w:rsidR="00FF7261" w:rsidRPr="00377F14">
        <w:rPr>
          <w:noProof/>
        </w:rPr>
        <w:t>. ábra</w:t>
      </w:r>
      <w:bookmarkEnd w:id="135"/>
      <w:r w:rsidR="00FF7261" w:rsidRPr="00377F14">
        <w:rPr>
          <w:noProof/>
        </w:rPr>
        <w:t xml:space="preserve"> – Felhő típus detektálásának folyamat</w:t>
      </w:r>
      <w:bookmarkEnd w:id="134"/>
      <w:r w:rsidR="00FF7261" w:rsidRPr="00377F14">
        <w:rPr>
          <w:noProof/>
        </w:rPr>
        <w:t>a</w:t>
      </w:r>
      <w:bookmarkEnd w:id="136"/>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r w:rsidR="001B0765">
        <w:t xml:space="preserve"> (lásd </w:t>
      </w:r>
      <w:r w:rsidR="001B0765">
        <w:fldChar w:fldCharType="begin"/>
      </w:r>
      <w:r w:rsidR="001B0765">
        <w:instrText xml:space="preserve"> REF _Ref408136078 \h </w:instrText>
      </w:r>
      <w:r w:rsidR="001B0765">
        <w:fldChar w:fldCharType="separate"/>
      </w:r>
      <w:r w:rsidR="00DB6235">
        <w:rPr>
          <w:noProof/>
        </w:rPr>
        <w:t>2</w:t>
      </w:r>
      <w:r w:rsidR="00DB6235">
        <w:t>.</w:t>
      </w:r>
      <w:r w:rsidR="00DB6235">
        <w:rPr>
          <w:noProof/>
        </w:rPr>
        <w:t>15</w:t>
      </w:r>
      <w:r w:rsidR="00DB6235">
        <w:t>. ábra</w:t>
      </w:r>
      <w:r w:rsidR="001B0765">
        <w:fldChar w:fldCharType="end"/>
      </w:r>
      <w:r w:rsidR="001B0765">
        <w:t>)</w:t>
      </w:r>
      <w:r w:rsidR="00817696" w:rsidRPr="00377F14">
        <w:t>.</w:t>
      </w:r>
    </w:p>
    <w:p w:rsidR="004A0C4E" w:rsidRDefault="004A0C4E" w:rsidP="004A0C4E">
      <w:pPr>
        <w:keepNext/>
        <w:spacing w:before="120"/>
        <w:ind w:firstLine="426"/>
        <w:jc w:val="center"/>
      </w:pPr>
      <w:r>
        <w:rPr>
          <w:noProof/>
        </w:rPr>
        <w:drawing>
          <wp:inline distT="0" distB="0" distL="0" distR="0" wp14:anchorId="7B59C10E" wp14:editId="3D50291A">
            <wp:extent cx="2466975" cy="185015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tus_008_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67749" cy="1850739"/>
                    </a:xfrm>
                    <a:prstGeom prst="rect">
                      <a:avLst/>
                    </a:prstGeom>
                  </pic:spPr>
                </pic:pic>
              </a:graphicData>
            </a:graphic>
          </wp:inline>
        </w:drawing>
      </w:r>
    </w:p>
    <w:bookmarkStart w:id="137" w:name="_Ref408137225"/>
    <w:p w:rsidR="004A0C4E" w:rsidRDefault="003E65BB" w:rsidP="004A0C4E">
      <w:pPr>
        <w:pStyle w:val="Kpalrs"/>
      </w:pPr>
      <w:r>
        <w:fldChar w:fldCharType="begin"/>
      </w:r>
      <w:r>
        <w:instrText xml:space="preserve"> STYLEREF 1 \s </w:instrText>
      </w:r>
      <w:r>
        <w:fldChar w:fldCharType="separate"/>
      </w:r>
      <w:r>
        <w:rPr>
          <w:noProof/>
        </w:rPr>
        <w:t>2</w:t>
      </w:r>
      <w:r>
        <w:fldChar w:fldCharType="end"/>
      </w:r>
      <w:r>
        <w:t>.</w:t>
      </w:r>
      <w:r w:rsidR="00B47F62">
        <w:fldChar w:fldCharType="begin"/>
      </w:r>
      <w:r w:rsidR="00B47F62">
        <w:instrText xml:space="preserve"> SEQ ábra \* ARABIC \s 1 </w:instrText>
      </w:r>
      <w:r w:rsidR="00B47F62">
        <w:fldChar w:fldCharType="separate"/>
      </w:r>
      <w:r>
        <w:rPr>
          <w:noProof/>
        </w:rPr>
        <w:t>14</w:t>
      </w:r>
      <w:r w:rsidR="00B47F62">
        <w:rPr>
          <w:noProof/>
        </w:rPr>
        <w:fldChar w:fldCharType="end"/>
      </w:r>
      <w:bookmarkStart w:id="138" w:name="_Toc408137268"/>
      <w:r w:rsidR="004A0C4E">
        <w:t>. ábra</w:t>
      </w:r>
      <w:bookmarkEnd w:id="137"/>
      <w:r w:rsidR="004A0C4E">
        <w:t xml:space="preserve"> – A rendszer hasonló, esőcseppekkel borított képek esetén is sikeresen működött. Ez esetben az eredmény 8 oktás Stratus felhőzet.</w:t>
      </w:r>
      <w:bookmarkEnd w:id="138"/>
    </w:p>
    <w:p w:rsidR="00DA0D4F" w:rsidRDefault="00DA0D4F" w:rsidP="000E7095">
      <w:pPr>
        <w:spacing w:before="120"/>
        <w:ind w:firstLine="426"/>
      </w:pPr>
      <w:r w:rsidRPr="00377F14">
        <w:t xml:space="preserve">Felmerült ezen kívül a kérdés, hogy mi történik akkor, </w:t>
      </w:r>
      <w:r w:rsidR="00595AD3">
        <w:t>ha esik az eső. A kamerát egy bu</w:t>
      </w:r>
      <w:r w:rsidRPr="00377F14">
        <w:t>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295829">
        <w:t xml:space="preserve"> (lásd </w:t>
      </w:r>
      <w:r w:rsidR="00295829">
        <w:fldChar w:fldCharType="begin"/>
      </w:r>
      <w:r w:rsidR="00295829">
        <w:instrText xml:space="preserve"> REF _Ref408137225 \h </w:instrText>
      </w:r>
      <w:r w:rsidR="00295829">
        <w:fldChar w:fldCharType="separate"/>
      </w:r>
      <w:r w:rsidR="00DB6235">
        <w:rPr>
          <w:noProof/>
        </w:rPr>
        <w:t>2</w:t>
      </w:r>
      <w:r w:rsidR="00DB6235">
        <w:t>.</w:t>
      </w:r>
      <w:r w:rsidR="00DB6235">
        <w:rPr>
          <w:noProof/>
        </w:rPr>
        <w:t>14</w:t>
      </w:r>
      <w:r w:rsidR="00DB6235">
        <w:t>. ábra</w:t>
      </w:r>
      <w:r w:rsidR="00295829">
        <w:fldChar w:fldCharType="end"/>
      </w:r>
      <w:r w:rsidR="00295829">
        <w:t>)</w:t>
      </w:r>
      <w:r w:rsidR="001B0765">
        <w:t>.</w:t>
      </w:r>
      <w:r w:rsidR="00CF6AF9">
        <w:t xml:space="preserve"> </w:t>
      </w:r>
    </w:p>
    <w:p w:rsidR="000E7095" w:rsidRDefault="00DA0D4F" w:rsidP="000E7095">
      <w:pPr>
        <w:keepNext/>
        <w:spacing w:before="120"/>
        <w:ind w:firstLine="426"/>
        <w:jc w:val="center"/>
      </w:pPr>
      <w:r w:rsidRPr="00DA0D4F">
        <w:rPr>
          <w:noProof/>
        </w:rPr>
        <w:lastRenderedPageBreak/>
        <w:drawing>
          <wp:inline distT="0" distB="0" distL="0" distR="0" wp14:anchorId="47459D64" wp14:editId="54B3E217">
            <wp:extent cx="5399405" cy="4049841"/>
            <wp:effectExtent l="0" t="0" r="0" b="825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99405" cy="4049841"/>
                    </a:xfrm>
                    <a:prstGeom prst="rect">
                      <a:avLst/>
                    </a:prstGeom>
                  </pic:spPr>
                </pic:pic>
              </a:graphicData>
            </a:graphic>
          </wp:inline>
        </w:drawing>
      </w:r>
    </w:p>
    <w:bookmarkStart w:id="139" w:name="_Ref408136078"/>
    <w:p w:rsidR="00DA0D4F" w:rsidRPr="00377F14" w:rsidRDefault="003E65BB" w:rsidP="000E7095">
      <w:pPr>
        <w:pStyle w:val="Kpalrs"/>
      </w:pPr>
      <w:r>
        <w:fldChar w:fldCharType="begin"/>
      </w:r>
      <w:r>
        <w:instrText xml:space="preserve"> STYLEREF 1 \s </w:instrText>
      </w:r>
      <w:r>
        <w:fldChar w:fldCharType="separate"/>
      </w:r>
      <w:r>
        <w:rPr>
          <w:noProof/>
        </w:rPr>
        <w:t>2</w:t>
      </w:r>
      <w:r>
        <w:fldChar w:fldCharType="end"/>
      </w:r>
      <w:r>
        <w:t>.</w:t>
      </w:r>
      <w:r w:rsidR="00B47F62">
        <w:fldChar w:fldCharType="begin"/>
      </w:r>
      <w:r w:rsidR="00B47F62">
        <w:instrText xml:space="preserve"> SEQ ábra \* ARABIC \s 1 </w:instrText>
      </w:r>
      <w:r w:rsidR="00B47F62">
        <w:fldChar w:fldCharType="separate"/>
      </w:r>
      <w:r>
        <w:rPr>
          <w:noProof/>
        </w:rPr>
        <w:t>15</w:t>
      </w:r>
      <w:r w:rsidR="00B47F62">
        <w:rPr>
          <w:noProof/>
        </w:rPr>
        <w:fldChar w:fldCharType="end"/>
      </w:r>
      <w:bookmarkStart w:id="140" w:name="_Toc408137269"/>
      <w:r w:rsidR="000E7095">
        <w:t>. ábra</w:t>
      </w:r>
      <w:bookmarkEnd w:id="139"/>
      <w:r w:rsidR="000E7095">
        <w:t xml:space="preserve"> – Látható, hogy míg horizontálisan elhelyezett kamera képén a naplemente jelentősen elszínezi a felhőzetet, azonos időpontban elkészített képen, felfelé néző</w:t>
      </w:r>
      <w:r w:rsidR="00631135">
        <w:t xml:space="preserve"> kamera esetén ez a jelenség csak minimálismértékben </w:t>
      </w:r>
      <w:r w:rsidR="000E7095">
        <w:t>tapasztalható.</w:t>
      </w:r>
      <w:bookmarkEnd w:id="140"/>
    </w:p>
    <w:p w:rsidR="0094134C" w:rsidRPr="00377F14" w:rsidRDefault="009E0D7B" w:rsidP="00C726CC">
      <w:pPr>
        <w:pStyle w:val="Cmsor2"/>
        <w:rPr>
          <w:rFonts w:cs="Times New Roman"/>
        </w:rPr>
      </w:pPr>
      <w:bookmarkStart w:id="141" w:name="_Toc371356727"/>
      <w:bookmarkStart w:id="142" w:name="_Toc385287718"/>
      <w:bookmarkStart w:id="143" w:name="_Toc408137314"/>
      <w:r w:rsidRPr="00377F14">
        <w:rPr>
          <w:rFonts w:cs="Times New Roman"/>
        </w:rPr>
        <w:t xml:space="preserve">Eredmények </w:t>
      </w:r>
      <w:r w:rsidR="0094134C" w:rsidRPr="00377F14">
        <w:rPr>
          <w:rFonts w:cs="Times New Roman"/>
        </w:rPr>
        <w:t>értékelése</w:t>
      </w:r>
      <w:bookmarkEnd w:id="141"/>
      <w:bookmarkEnd w:id="142"/>
      <w:bookmarkEnd w:id="143"/>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F242C3" w:rsidRPr="00377F14" w:rsidRDefault="00F242C3" w:rsidP="00F242C3">
      <w:pPr>
        <w:keepNext/>
        <w:spacing w:before="120"/>
        <w:ind w:firstLine="0"/>
      </w:pPr>
      <w:r w:rsidRPr="00377F14">
        <w:rPr>
          <w:noProof/>
        </w:rPr>
        <w:lastRenderedPageBreak/>
        <w:drawing>
          <wp:inline distT="0" distB="0" distL="0" distR="0" wp14:anchorId="13F56141" wp14:editId="47A0A65F">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bookmarkStart w:id="144" w:name="_Ref408076442"/>
    <w:p w:rsidR="00F242C3" w:rsidRPr="00F242C3" w:rsidRDefault="003E65BB" w:rsidP="00F242C3">
      <w:pPr>
        <w:spacing w:before="120"/>
        <w:ind w:firstLine="426"/>
        <w:jc w:val="center"/>
        <w:rPr>
          <w:i/>
          <w:iCs/>
          <w:noProof/>
          <w:color w:val="000000" w:themeColor="text1"/>
          <w:sz w:val="20"/>
          <w:szCs w:val="20"/>
        </w:rPr>
      </w:pPr>
      <w:r>
        <w:rPr>
          <w:i/>
          <w:iCs/>
          <w:noProof/>
          <w:color w:val="000000" w:themeColor="text1"/>
          <w:sz w:val="20"/>
          <w:szCs w:val="20"/>
        </w:rPr>
        <w:fldChar w:fldCharType="begin"/>
      </w:r>
      <w:r>
        <w:rPr>
          <w:i/>
          <w:iCs/>
          <w:noProof/>
          <w:color w:val="000000" w:themeColor="text1"/>
          <w:sz w:val="20"/>
          <w:szCs w:val="20"/>
        </w:rPr>
        <w:instrText xml:space="preserve"> STYLEREF 1 \s </w:instrText>
      </w:r>
      <w:r>
        <w:rPr>
          <w:i/>
          <w:iCs/>
          <w:noProof/>
          <w:color w:val="000000" w:themeColor="text1"/>
          <w:sz w:val="20"/>
          <w:szCs w:val="20"/>
        </w:rPr>
        <w:fldChar w:fldCharType="separate"/>
      </w:r>
      <w:r>
        <w:rPr>
          <w:i/>
          <w:iCs/>
          <w:noProof/>
          <w:color w:val="000000" w:themeColor="text1"/>
          <w:sz w:val="20"/>
          <w:szCs w:val="20"/>
        </w:rPr>
        <w:t>2</w:t>
      </w:r>
      <w:r>
        <w:rPr>
          <w:i/>
          <w:iCs/>
          <w:noProof/>
          <w:color w:val="000000" w:themeColor="text1"/>
          <w:sz w:val="20"/>
          <w:szCs w:val="20"/>
        </w:rPr>
        <w:fldChar w:fldCharType="end"/>
      </w:r>
      <w:r>
        <w:rPr>
          <w:i/>
          <w:iCs/>
          <w:noProof/>
          <w:color w:val="000000" w:themeColor="text1"/>
          <w:sz w:val="20"/>
          <w:szCs w:val="20"/>
        </w:rPr>
        <w:t>.</w:t>
      </w:r>
      <w:r>
        <w:rPr>
          <w:i/>
          <w:iCs/>
          <w:noProof/>
          <w:color w:val="000000" w:themeColor="text1"/>
          <w:sz w:val="20"/>
          <w:szCs w:val="20"/>
        </w:rPr>
        <w:fldChar w:fldCharType="begin"/>
      </w:r>
      <w:r>
        <w:rPr>
          <w:i/>
          <w:iCs/>
          <w:noProof/>
          <w:color w:val="000000" w:themeColor="text1"/>
          <w:sz w:val="20"/>
          <w:szCs w:val="20"/>
        </w:rPr>
        <w:instrText xml:space="preserve"> SEQ ábra \* ARABIC \s 1 </w:instrText>
      </w:r>
      <w:r>
        <w:rPr>
          <w:i/>
          <w:iCs/>
          <w:noProof/>
          <w:color w:val="000000" w:themeColor="text1"/>
          <w:sz w:val="20"/>
          <w:szCs w:val="20"/>
        </w:rPr>
        <w:fldChar w:fldCharType="separate"/>
      </w:r>
      <w:r>
        <w:rPr>
          <w:i/>
          <w:iCs/>
          <w:noProof/>
          <w:color w:val="000000" w:themeColor="text1"/>
          <w:sz w:val="20"/>
          <w:szCs w:val="20"/>
        </w:rPr>
        <w:t>16</w:t>
      </w:r>
      <w:r>
        <w:rPr>
          <w:i/>
          <w:iCs/>
          <w:noProof/>
          <w:color w:val="000000" w:themeColor="text1"/>
          <w:sz w:val="20"/>
          <w:szCs w:val="20"/>
        </w:rPr>
        <w:fldChar w:fldCharType="end"/>
      </w:r>
      <w:bookmarkStart w:id="145" w:name="_Toc408137270"/>
      <w:r w:rsidR="00F242C3" w:rsidRPr="00B75483">
        <w:rPr>
          <w:i/>
          <w:iCs/>
          <w:noProof/>
          <w:color w:val="000000" w:themeColor="text1"/>
          <w:sz w:val="20"/>
          <w:szCs w:val="20"/>
        </w:rPr>
        <w:t>. ábra</w:t>
      </w:r>
      <w:bookmarkEnd w:id="144"/>
      <w:r w:rsidR="00F242C3" w:rsidRPr="00B75483">
        <w:rPr>
          <w:i/>
          <w:iCs/>
          <w:noProof/>
          <w:color w:val="000000" w:themeColor="text1"/>
          <w:sz w:val="20"/>
          <w:szCs w:val="20"/>
        </w:rPr>
        <w:t xml:space="preserve"> – </w:t>
      </w:r>
      <w:commentRangeStart w:id="146"/>
      <w:r w:rsidR="00F242C3" w:rsidRPr="00B75483">
        <w:rPr>
          <w:i/>
          <w:iCs/>
          <w:noProof/>
          <w:color w:val="000000" w:themeColor="text1"/>
          <w:sz w:val="20"/>
          <w:szCs w:val="20"/>
        </w:rPr>
        <w:t>A programot véletlenszerűen készített, nagyban eltérő képeken, és sorozaton is teszteltük. A diagram a nem súlyozott értékekkel való számítás eredményét ábrázolja.</w:t>
      </w:r>
      <w:bookmarkEnd w:id="145"/>
      <w:commentRangeEnd w:id="146"/>
      <w:r w:rsidR="00EA5683">
        <w:rPr>
          <w:rStyle w:val="Jegyzethivatkozs"/>
        </w:rPr>
        <w:commentReference w:id="146"/>
      </w:r>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w:t>
      </w:r>
      <w:del w:id="147" w:author="VZ" w:date="2015-01-04T17:21:00Z">
        <w:r w:rsidRPr="00377F14" w:rsidDel="00EA5683">
          <w:delText>,</w:delText>
        </w:r>
      </w:del>
      <w:r w:rsidRPr="00377F14">
        <w:t xml:space="preserve"> és a borultságot.</w:t>
      </w:r>
      <w:r w:rsidR="005200A2" w:rsidRPr="00377F14">
        <w:t xml:space="preserve"> Ezt az adatot előre meghatározott módon (Típus_Sorszám_Borultság.jpg)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BC5BA7">
        <w:t xml:space="preserve"> Az adatokat a </w:t>
      </w:r>
      <w:r w:rsidR="00BC5BA7">
        <w:fldChar w:fldCharType="begin"/>
      </w:r>
      <w:r w:rsidR="00BC5BA7">
        <w:instrText xml:space="preserve"> REF _Ref408139210 \h  \* MERGEFORMAT </w:instrText>
      </w:r>
      <w:r w:rsidR="00BC5BA7">
        <w:fldChar w:fldCharType="separate"/>
      </w:r>
      <w:r w:rsidR="00BC5BA7" w:rsidRPr="00BC5BA7">
        <w:t>3</w:t>
      </w:r>
      <w:r w:rsidR="00BC5BA7">
        <w:fldChar w:fldCharType="end"/>
      </w:r>
      <w:r w:rsidR="00BC5BA7">
        <w:t xml:space="preserve">. és </w:t>
      </w:r>
      <w:r w:rsidR="00BC5BA7">
        <w:fldChar w:fldCharType="begin"/>
      </w:r>
      <w:r w:rsidR="00BC5BA7">
        <w:instrText xml:space="preserve"> REF _Ref408139221 \h  \* MERGEFORMAT </w:instrText>
      </w:r>
      <w:r w:rsidR="00BC5BA7">
        <w:fldChar w:fldCharType="separate"/>
      </w:r>
      <w:r w:rsidR="00BC5BA7" w:rsidRPr="00BC5BA7">
        <w:t>4</w:t>
      </w:r>
      <w:r w:rsidR="00BC5BA7">
        <w:fldChar w:fldCharType="end"/>
      </w:r>
      <w:r w:rsidR="00BC5BA7">
        <w:t>. mellékletek tartalmazzák.</w:t>
      </w:r>
      <w:r w:rsidR="0094134C" w:rsidRPr="00377F14">
        <w:t xml:space="preserve"> </w:t>
      </w:r>
    </w:p>
    <w:p w:rsidR="00065F6F"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9043AB">
        <w:t xml:space="preserve">. Az eredményt a </w:t>
      </w:r>
      <w:r w:rsidR="009043AB">
        <w:fldChar w:fldCharType="begin"/>
      </w:r>
      <w:r w:rsidR="009043AB">
        <w:instrText xml:space="preserve"> REF _Ref408076442 \h </w:instrText>
      </w:r>
      <w:r w:rsidR="006814BF">
        <w:instrText xml:space="preserve"> \* MERGEFORMAT </w:instrText>
      </w:r>
      <w:r w:rsidR="009043AB">
        <w:fldChar w:fldCharType="separate"/>
      </w:r>
      <w:r w:rsidR="00DB6235" w:rsidRPr="00DB6235">
        <w:t>2.16. ábra</w:t>
      </w:r>
      <w:r w:rsidR="009043AB">
        <w:fldChar w:fldCharType="end"/>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 xml:space="preserve">de a képeink gyakran ezen időpontok között készültek, így a beállított értékek bizonyos </w:t>
      </w:r>
      <w:r w:rsidRPr="00377F14">
        <w:lastRenderedPageBreak/>
        <w:t>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commentRangeStart w:id="148"/>
      <w:r w:rsidRPr="00377F14">
        <w:t>Az</w:t>
      </w:r>
      <w:r w:rsidR="00D37A19" w:rsidRPr="00377F14">
        <w:t xml:space="preserve"> eredményeket</w:t>
      </w:r>
      <w:r w:rsidR="00EA16EA" w:rsidRPr="00377F14">
        <w:t xml:space="preserve"> a</w:t>
      </w:r>
      <w:r w:rsidR="00146684">
        <w:t>z</w:t>
      </w:r>
      <w:r w:rsidRPr="00377F14">
        <w:t xml:space="preserve"> </w:t>
      </w:r>
      <w:r w:rsidR="0084673C">
        <w:fldChar w:fldCharType="begin"/>
      </w:r>
      <w:r w:rsidR="0084673C">
        <w:instrText xml:space="preserve"> REF _Ref406521988 \h  \* MERGEFORMAT </w:instrText>
      </w:r>
      <w:r w:rsidR="0084673C">
        <w:fldChar w:fldCharType="separate"/>
      </w:r>
      <w:r w:rsidR="0084673C">
        <w:t>5</w:t>
      </w:r>
      <w:r w:rsidR="0084673C">
        <w:fldChar w:fldCharType="end"/>
      </w:r>
      <w:del w:id="149" w:author="VZ" w:date="2015-01-04T17:27:00Z">
        <w:r w:rsidR="0084673C" w:rsidDel="007B4D19">
          <w:delText>.-</w:delText>
        </w:r>
      </w:del>
      <w:ins w:id="150" w:author="VZ" w:date="2015-01-04T17:27:00Z">
        <w:r w:rsidR="007B4D19">
          <w:t>.–</w:t>
        </w:r>
      </w:ins>
      <w:r w:rsidR="0084673C">
        <w:fldChar w:fldCharType="begin"/>
      </w:r>
      <w:r w:rsidR="0084673C">
        <w:instrText xml:space="preserve"> REF _Ref408139312 \h  \* MERGEFORMAT </w:instrText>
      </w:r>
      <w:r w:rsidR="0084673C">
        <w:fldChar w:fldCharType="separate"/>
      </w:r>
      <w:r w:rsidR="0084673C" w:rsidRPr="0084673C">
        <w:t>7</w:t>
      </w:r>
      <w:r w:rsidR="0084673C">
        <w:fldChar w:fldCharType="end"/>
      </w:r>
      <w:r w:rsidR="0084673C">
        <w:t>.</w:t>
      </w:r>
      <w:r w:rsidR="006055D4" w:rsidRPr="00377F14">
        <w:t xml:space="preserve"> </w:t>
      </w:r>
      <w:r w:rsidR="00EA16EA" w:rsidRPr="00377F14">
        <w:t>mellékletben található táblázatok</w:t>
      </w:r>
      <w:r w:rsidR="006055D4" w:rsidRPr="00377F14">
        <w:t xml:space="preserve"> </w:t>
      </w:r>
      <w:r w:rsidR="00EA16EA" w:rsidRPr="00377F14">
        <w:t>mutatják</w:t>
      </w:r>
      <w:r w:rsidRPr="00377F14">
        <w:t>.</w:t>
      </w:r>
      <w:commentRangeEnd w:id="148"/>
      <w:r w:rsidR="007B4D19">
        <w:rPr>
          <w:rStyle w:val="Jegyzethivatkozs"/>
        </w:rPr>
        <w:commentReference w:id="148"/>
      </w:r>
    </w:p>
    <w:p w:rsidR="00AA5240" w:rsidRPr="00377F14" w:rsidRDefault="00AA5240" w:rsidP="00C5697D">
      <w:pPr>
        <w:pStyle w:val="Kpalrs"/>
        <w:rPr>
          <w:noProof/>
          <w:color w:val="000000" w:themeColor="text1"/>
          <w:szCs w:val="20"/>
        </w:rPr>
      </w:pPr>
      <w:r w:rsidRPr="00377F14">
        <w:br w:type="page"/>
      </w:r>
    </w:p>
    <w:p w:rsidR="008F381F" w:rsidRPr="00377F14" w:rsidRDefault="008F381F" w:rsidP="00EF155A">
      <w:pPr>
        <w:pStyle w:val="Cmsor1"/>
      </w:pPr>
      <w:bookmarkStart w:id="151" w:name="_Toc385287719"/>
      <w:bookmarkStart w:id="152" w:name="_Toc408137315"/>
      <w:bookmarkEnd w:id="17"/>
      <w:r w:rsidRPr="00377F14">
        <w:lastRenderedPageBreak/>
        <w:t>Magassági szélirány meghatározása</w:t>
      </w:r>
      <w:bookmarkEnd w:id="151"/>
      <w:bookmarkEnd w:id="152"/>
    </w:p>
    <w:p w:rsidR="008F381F" w:rsidRPr="00377F14" w:rsidRDefault="008F381F" w:rsidP="00C726CC">
      <w:pPr>
        <w:pStyle w:val="Cmsor2"/>
        <w:rPr>
          <w:rFonts w:cs="Times New Roman"/>
        </w:rPr>
      </w:pPr>
      <w:bookmarkStart w:id="153" w:name="_Toc385287720"/>
      <w:bookmarkStart w:id="154" w:name="_Toc408137316"/>
      <w:r w:rsidRPr="00377F14">
        <w:rPr>
          <w:rFonts w:cs="Times New Roman"/>
        </w:rPr>
        <w:t>Cél meghatározása</w:t>
      </w:r>
      <w:bookmarkEnd w:id="153"/>
      <w:bookmarkEnd w:id="154"/>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155" w:name="_Toc385287721"/>
      <w:r w:rsidRPr="00377F14">
        <w:rPr>
          <w:noProof/>
        </w:rPr>
        <w:drawing>
          <wp:inline distT="0" distB="0" distL="0" distR="0" wp14:anchorId="6980823D" wp14:editId="021147AA">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156" w:name="_Ref407357841"/>
    <w:p w:rsidR="00FF7261" w:rsidRPr="00377F14" w:rsidRDefault="003E65BB"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bookmarkStart w:id="157" w:name="_Toc408137271"/>
      <w:r w:rsidR="00FF7261" w:rsidRPr="00377F14">
        <w:rPr>
          <w:noProof/>
          <w:color w:val="000000" w:themeColor="text1"/>
          <w:szCs w:val="20"/>
        </w:rPr>
        <w:t>. ábra</w:t>
      </w:r>
      <w:bookmarkEnd w:id="156"/>
      <w:r w:rsidR="00FF7261" w:rsidRPr="00377F14">
        <w:rPr>
          <w:noProof/>
          <w:color w:val="000000" w:themeColor="text1"/>
          <w:szCs w:val="20"/>
        </w:rPr>
        <w:t xml:space="preserve"> – A szélirány meghatározásának a lépései.</w:t>
      </w:r>
      <w:bookmarkEnd w:id="157"/>
    </w:p>
    <w:p w:rsidR="004340C3" w:rsidRPr="00377F14" w:rsidRDefault="004340C3" w:rsidP="004340C3">
      <w:pPr>
        <w:pStyle w:val="Cmsor2"/>
        <w:rPr>
          <w:rFonts w:cs="Times New Roman"/>
        </w:rPr>
      </w:pPr>
      <w:bookmarkStart w:id="158" w:name="_Toc408137317"/>
      <w:r w:rsidRPr="00377F14">
        <w:rPr>
          <w:rFonts w:cs="Times New Roman"/>
        </w:rPr>
        <w:lastRenderedPageBreak/>
        <w:t xml:space="preserve">Probléma </w:t>
      </w:r>
      <w:r w:rsidR="002520AA" w:rsidRPr="00377F14">
        <w:rPr>
          <w:rFonts w:cs="Times New Roman"/>
        </w:rPr>
        <w:t>elemzése</w:t>
      </w:r>
      <w:bookmarkEnd w:id="158"/>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159" w:name="_Toc408137318"/>
      <w:r w:rsidRPr="00377F14">
        <w:rPr>
          <w:rFonts w:cs="Times New Roman"/>
        </w:rPr>
        <w:t>Megvalósítás</w:t>
      </w:r>
      <w:bookmarkEnd w:id="159"/>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w:t>
      </w:r>
      <w:r w:rsidR="00222445" w:rsidRPr="00377F14">
        <w:lastRenderedPageBreak/>
        <w:t>előfeldolgozást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3FC6">
        <w:rPr>
          <w:noProof/>
          <w:color w:val="000000" w:themeColor="text1"/>
          <w:szCs w:val="20"/>
        </w:rPr>
        <w:t>3.1</w:t>
      </w:r>
      <w:r w:rsidR="00A83FC6"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A medián számításának módja a </w:t>
      </w:r>
      <w:r w:rsidR="00E92FB3" w:rsidRPr="00377F14">
        <w:t>statisztikából már ismert lehet, és ez a módszer nincs terhelve a zaj mértékével</w:t>
      </w:r>
      <w:r w:rsidR="0027061F" w:rsidRPr="00377F14">
        <w:t>, azonban elmosta az éleinket</w:t>
      </w:r>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ményt az utóbbi szűrővel kaptuk, azonban még ez sem vezetett korrekt eredményhez. A 3</w:t>
      </w:r>
      <w:r w:rsidR="00AA3D03" w:rsidRPr="00377F14">
        <w:t>×</w:t>
      </w:r>
      <w:r w:rsidR="00882976" w:rsidRPr="00377F14">
        <w:t xml:space="preserve">3-as maszkkal még sok hibás pixel maradt a képen. Az ablak méretének növelése bár csökkentette a zaj mennyiségét, </w:t>
      </w:r>
      <w:r w:rsidR="00A53C48" w:rsidRPr="00377F14">
        <w:t>de már számunkra értékes információt is vesztettünk.</w:t>
      </w:r>
    </w:p>
    <w:p w:rsidR="00222445" w:rsidRDefault="00F07A24" w:rsidP="007D6A35">
      <w:r w:rsidRPr="00377F14">
        <w:t>Egy másik megközelítés a probléma megoldására a képpiramisok voltak</w:t>
      </w:r>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kép különböző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w:t>
      </w:r>
      <w:r w:rsidR="00794FAB">
        <w:t>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3FC6">
        <w:rPr>
          <w:noProof/>
          <w:color w:val="000000" w:themeColor="text1"/>
          <w:szCs w:val="20"/>
        </w:rPr>
        <w:t>3.2</w:t>
      </w:r>
      <w:r w:rsidR="00A83FC6" w:rsidRPr="00377F14">
        <w:rPr>
          <w:noProof/>
          <w:color w:val="000000" w:themeColor="text1"/>
          <w:szCs w:val="20"/>
        </w:rPr>
        <w:t>. ábra</w:t>
      </w:r>
      <w:r w:rsidR="00A8745D">
        <w:fldChar w:fldCharType="end"/>
      </w:r>
      <w:r w:rsidR="00C10AA4" w:rsidRPr="00377F14">
        <w:t>)</w:t>
      </w:r>
      <w:r w:rsidR="00794FAB">
        <w:t>.</w:t>
      </w:r>
    </w:p>
    <w:p w:rsidR="00794FAB" w:rsidRPr="00377F14" w:rsidRDefault="00794FAB" w:rsidP="00794FAB">
      <w:pPr>
        <w:keepNext/>
        <w:spacing w:before="120"/>
        <w:jc w:val="center"/>
      </w:pPr>
      <w:r w:rsidRPr="00377F14">
        <w:rPr>
          <w:noProof/>
        </w:rPr>
        <w:drawing>
          <wp:inline distT="0" distB="0" distL="0" distR="0" wp14:anchorId="6BF6EEA4" wp14:editId="7B2DF806">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160" w:name="_Ref407358007"/>
    <w:p w:rsidR="00794FAB" w:rsidRPr="00794FAB" w:rsidRDefault="003E65BB" w:rsidP="00794FAB">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bookmarkStart w:id="161" w:name="_Toc408137272"/>
      <w:r w:rsidR="00794FAB" w:rsidRPr="00377F14">
        <w:rPr>
          <w:noProof/>
          <w:color w:val="000000" w:themeColor="text1"/>
          <w:szCs w:val="20"/>
        </w:rPr>
        <w:t>. ábra</w:t>
      </w:r>
      <w:bookmarkEnd w:id="160"/>
      <w:r w:rsidR="00794FAB" w:rsidRPr="00377F14">
        <w:rPr>
          <w:noProof/>
          <w:color w:val="000000" w:themeColor="text1"/>
          <w:szCs w:val="20"/>
        </w:rPr>
        <w:t xml:space="preserve"> – Sarokpontok detektálása felhős képen előfeldolgozó algoritmus futtatása előtt (balra) és után (jobbra).</w:t>
      </w:r>
      <w:bookmarkEnd w:id="161"/>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mértékben, több irányban változik. Ha csak egy élünk van, a változás egy irányú. Ennek hátránya, hogy nem megfelelő beállítások mellett rengeteg sarokpontot találhatunk egy képen, viszont előnye, hogy ugyan azt a pontot több képen is azonosíthatjuk akár különböző fényviszonyok, eltolás, elforgatás mellett.  Erre egy jó algoritmus a Harris sarokpont detektáló, ami Movarec algoritmusának egy továbbfejlesztett változata</w:t>
      </w:r>
      <w:r w:rsidR="00F46502">
        <w:t xml:space="preserve"> (lásd </w:t>
      </w:r>
      <w:r w:rsidR="00F46502">
        <w:fldChar w:fldCharType="begin"/>
      </w:r>
      <w:r w:rsidR="00F46502">
        <w:instrText xml:space="preserve"> REF _Ref408076550 \h </w:instrText>
      </w:r>
      <w:r w:rsidR="00F46502">
        <w:fldChar w:fldCharType="separate"/>
      </w:r>
      <w:r w:rsidR="00F46502">
        <w:rPr>
          <w:noProof/>
          <w:color w:val="000000" w:themeColor="text1"/>
          <w:szCs w:val="20"/>
        </w:rPr>
        <w:t>3.3</w:t>
      </w:r>
      <w:r w:rsidR="00F46502" w:rsidRPr="00377F14">
        <w:rPr>
          <w:noProof/>
          <w:color w:val="000000" w:themeColor="text1"/>
          <w:szCs w:val="20"/>
        </w:rPr>
        <w:t>. ábra</w:t>
      </w:r>
      <w:r w:rsidR="00F46502">
        <w:fldChar w:fldCharType="end"/>
      </w:r>
      <w:r w:rsidR="00F46502">
        <w:t>)</w:t>
      </w:r>
      <w:r w:rsidR="00077411" w:rsidRPr="00377F14">
        <w:t xml:space="preserve">. Ennek segítségével minden képünkön detektáljuk a sarokpontokat. A módszer a pontok </w:t>
      </w:r>
      <w:r w:rsidR="00077411" w:rsidRPr="00377F14">
        <w:lastRenderedPageBreak/>
        <w:t>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2D90E50F" wp14:editId="2AB03310">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bookmarkStart w:id="162" w:name="_Ref408076550"/>
    <w:p w:rsidR="00FF7261" w:rsidRPr="00377F14" w:rsidRDefault="003E65BB"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163" w:name="_Toc408137273"/>
      <w:r w:rsidR="00FF7261" w:rsidRPr="00377F14">
        <w:rPr>
          <w:noProof/>
          <w:color w:val="000000" w:themeColor="text1"/>
          <w:szCs w:val="20"/>
        </w:rPr>
        <w:t>. ábra</w:t>
      </w:r>
      <w:bookmarkEnd w:id="162"/>
      <w:r w:rsidR="00FF7261" w:rsidRPr="00377F14">
        <w:rPr>
          <w:noProof/>
          <w:color w:val="000000" w:themeColor="text1"/>
          <w:szCs w:val="20"/>
        </w:rPr>
        <w:t xml:space="preserve"> – Sarokpont detektorok alkalmazása felhős képen. Balra a Harris-féle sarokpont detektor, jobbra a minimális sajátértékkel számolt módszer.</w:t>
      </w:r>
      <w:bookmarkEnd w:id="163"/>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 ami nem más, mint több képen azonos képrészletek megfeleltetése és ezáltal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Ugyanis ha az objektum és a felvevő helyzete egymáshoz képest megváltozik, akkor az egy kétdimenziós képen a tárgy vetületének az elmozdulását jelöli</w:t>
      </w:r>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A módszert a piramistechnikával bővített Lucas-Kanade-féle jellemzőkövetéssel valósítottuk meg a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0055483D" w:rsidRPr="00377F14">
        <w:t xml:space="preserve"> és</w:t>
      </w:r>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t>Következő lépés a korreláció vizsgálata</w:t>
      </w:r>
      <w:r w:rsidR="0042460F" w:rsidRPr="00377F14">
        <w:t xml:space="preserve"> lett</w:t>
      </w:r>
      <w:r w:rsidR="00AC4463" w:rsidRPr="00377F14">
        <w:t>,</w:t>
      </w:r>
      <w:r w:rsidR="009A1306" w:rsidRPr="00377F14">
        <w:t xml:space="preserve"> amihez az Accord.Net</w:t>
      </w:r>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w:t>
      </w:r>
      <w:del w:id="164" w:author="VZ" w:date="2015-01-04T17:34:00Z">
        <w:r w:rsidR="003A74F1" w:rsidRPr="00377F14" w:rsidDel="007B4D19">
          <w:delText xml:space="preserve"> </w:delText>
        </w:r>
      </w:del>
      <w:r w:rsidR="003A74F1" w:rsidRPr="00377F14">
        <w:t xml:space="preserve">képpen a képeket </w:t>
      </w:r>
      <w:r w:rsidR="003A74F1" w:rsidRPr="00377F14">
        <w:lastRenderedPageBreak/>
        <w:t>megfeleltettük egymásnak. Azonban most kell lekezelnünk a zajok, és a hibás párosítások problémáját</w:t>
      </w:r>
      <w:r w:rsidR="00F46502">
        <w:t xml:space="preserve"> (lásd </w:t>
      </w:r>
      <w:r w:rsidR="00F46502">
        <w:fldChar w:fldCharType="begin"/>
      </w:r>
      <w:r w:rsidR="00F46502">
        <w:instrText xml:space="preserve"> REF _Ref407358067 \h </w:instrText>
      </w:r>
      <w:r w:rsidR="00F46502">
        <w:fldChar w:fldCharType="separate"/>
      </w:r>
      <w:r w:rsidR="00F46502">
        <w:rPr>
          <w:noProof/>
          <w:color w:val="000000" w:themeColor="text1"/>
          <w:szCs w:val="20"/>
        </w:rPr>
        <w:t>3.4</w:t>
      </w:r>
      <w:r w:rsidR="00F46502" w:rsidRPr="00377F14">
        <w:rPr>
          <w:noProof/>
          <w:color w:val="000000" w:themeColor="text1"/>
          <w:szCs w:val="20"/>
        </w:rPr>
        <w:t>. ábra</w:t>
      </w:r>
      <w:r w:rsidR="00F46502">
        <w:fldChar w:fldCharType="end"/>
      </w:r>
      <w:r w:rsidR="00F46502">
        <w:t>)</w:t>
      </w:r>
      <w:r w:rsidR="003A74F1" w:rsidRPr="00377F14">
        <w: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w:t>
      </w:r>
      <w:r w:rsidR="00F46502">
        <w:t xml:space="preserve">. </w:t>
      </w:r>
      <w:r w:rsidRPr="00377F14">
        <w:t>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Mi a RANSAC (Random Sample Consensus) Homography Estimator-t használtuk a programunkban</w:t>
      </w:r>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155"/>
    <w:p w:rsidR="00351AE7" w:rsidRPr="00377F14" w:rsidRDefault="00351AE7" w:rsidP="00351AE7">
      <w:pPr>
        <w:keepNext/>
        <w:spacing w:before="120"/>
        <w:jc w:val="center"/>
      </w:pPr>
      <w:r w:rsidRPr="00377F14">
        <w:rPr>
          <w:noProof/>
        </w:rPr>
        <w:drawing>
          <wp:inline distT="0" distB="0" distL="0" distR="0" wp14:anchorId="44A3B2A5" wp14:editId="570948DE">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165" w:name="_Ref407358067"/>
    <w:p w:rsidR="00351AE7" w:rsidRPr="00377F14" w:rsidRDefault="003E65BB"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166" w:name="_Toc408137274"/>
      <w:r w:rsidR="00351AE7" w:rsidRPr="00377F14">
        <w:rPr>
          <w:noProof/>
          <w:color w:val="000000" w:themeColor="text1"/>
          <w:szCs w:val="20"/>
        </w:rPr>
        <w:t>. ábra</w:t>
      </w:r>
      <w:bookmarkEnd w:id="165"/>
      <w:r w:rsidR="00351AE7" w:rsidRPr="00377F14">
        <w:rPr>
          <w:noProof/>
          <w:color w:val="000000" w:themeColor="text1"/>
          <w:szCs w:val="20"/>
        </w:rPr>
        <w:t xml:space="preserve"> – Az optikai áramlás eredménye korrekciók nélkül (balra), majd megfelelő korrigálások elvégzése után (jobbra).</w:t>
      </w:r>
      <w:bookmarkEnd w:id="166"/>
    </w:p>
    <w:p w:rsidR="00B62B99" w:rsidRPr="00377F14" w:rsidRDefault="00B62B99" w:rsidP="004F7627">
      <w:pPr>
        <w:pStyle w:val="Cmsor2"/>
        <w:rPr>
          <w:rFonts w:cs="Times New Roman"/>
        </w:rPr>
      </w:pPr>
      <w:bookmarkStart w:id="167" w:name="_Toc385287732"/>
      <w:bookmarkStart w:id="168" w:name="_Toc408137319"/>
      <w:r w:rsidRPr="00377F14">
        <w:rPr>
          <w:rFonts w:cs="Times New Roman"/>
        </w:rPr>
        <w:t xml:space="preserve">Eredmények </w:t>
      </w:r>
      <w:r w:rsidR="00D13216" w:rsidRPr="00377F14">
        <w:rPr>
          <w:rFonts w:cs="Times New Roman"/>
        </w:rPr>
        <w:t>é</w:t>
      </w:r>
      <w:r w:rsidRPr="00377F14">
        <w:rPr>
          <w:rFonts w:cs="Times New Roman"/>
        </w:rPr>
        <w:t>rtékelése</w:t>
      </w:r>
      <w:bookmarkEnd w:id="167"/>
      <w:bookmarkEnd w:id="168"/>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AC4463" w:rsidRPr="00377F14" w:rsidRDefault="00AC4463" w:rsidP="00AC4463">
      <w:pPr>
        <w:pStyle w:val="Cmsor1"/>
      </w:pPr>
      <w:bookmarkStart w:id="169" w:name="h.un879yelueqm" w:colFirst="0" w:colLast="0"/>
      <w:bookmarkStart w:id="170" w:name="_Toc385287733"/>
      <w:bookmarkStart w:id="171" w:name="_Toc408137320"/>
      <w:bookmarkStart w:id="172" w:name="_Toc369881019"/>
      <w:bookmarkEnd w:id="169"/>
      <w:r w:rsidRPr="00377F14">
        <w:rPr>
          <w:highlight w:val="white"/>
        </w:rPr>
        <w:lastRenderedPageBreak/>
        <w:t>Esőzés kezdetének és befejeződésének megállapítása</w:t>
      </w:r>
      <w:bookmarkEnd w:id="170"/>
      <w:bookmarkEnd w:id="171"/>
    </w:p>
    <w:p w:rsidR="00AC4463" w:rsidRPr="00377F14" w:rsidRDefault="00AC4463" w:rsidP="00AC4463">
      <w:pPr>
        <w:pStyle w:val="Cmsor2"/>
        <w:rPr>
          <w:rFonts w:cs="Times New Roman"/>
        </w:rPr>
      </w:pPr>
      <w:bookmarkStart w:id="173" w:name="h.1pkn6t5ruhky" w:colFirst="0" w:colLast="0"/>
      <w:bookmarkStart w:id="174" w:name="_Toc385287734"/>
      <w:bookmarkStart w:id="175" w:name="_Toc408137321"/>
      <w:bookmarkEnd w:id="173"/>
      <w:r w:rsidRPr="00377F14">
        <w:rPr>
          <w:rFonts w:cs="Times New Roman"/>
          <w:highlight w:val="white"/>
        </w:rPr>
        <w:t>Cél meghatározása</w:t>
      </w:r>
      <w:bookmarkEnd w:id="174"/>
      <w:bookmarkEnd w:id="175"/>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w:t>
      </w:r>
      <w:r w:rsidR="00595AD3">
        <w:rPr>
          <w:highlight w:val="white"/>
        </w:rPr>
        <w:t>eszköz egy üvegbu</w:t>
      </w:r>
      <w:r w:rsidRPr="00377F14">
        <w:rPr>
          <w:highlight w:val="white"/>
        </w:rPr>
        <w:t>ra alatt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176" w:name="h.tk88o6zev3nf" w:colFirst="0" w:colLast="0"/>
      <w:bookmarkStart w:id="177" w:name="_Toc385287735"/>
      <w:bookmarkStart w:id="178" w:name="_Toc408137322"/>
      <w:bookmarkEnd w:id="176"/>
      <w:r w:rsidRPr="00377F14">
        <w:rPr>
          <w:rFonts w:cs="Times New Roman"/>
          <w:highlight w:val="white"/>
        </w:rPr>
        <w:t>Esőcseppek fizikai jellemzői</w:t>
      </w:r>
      <w:bookmarkEnd w:id="177"/>
      <w:bookmarkEnd w:id="178"/>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rezgés számunkra nem szignifikáns, ezért az esőcseppet vehetjük egy fix alakzatnak. Az, hogy ez hogyan néz ki, függ a méretétől. 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r w:rsidRPr="00377F14">
        <w:rPr>
          <w:highlight w:val="white"/>
        </w:rPr>
        <w:t xml:space="preserve">Számunkra még ennél is fontosabb jellemzők a következők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w:t>
      </w:r>
      <w:r w:rsidR="00F46502">
        <w:t xml:space="preserve"> </w:t>
      </w:r>
      <w:r w:rsidR="00F46502">
        <w:fldChar w:fldCharType="begin"/>
      </w:r>
      <w:r w:rsidR="00F46502">
        <w:instrText xml:space="preserve"> REF _Ref408076788 \h </w:instrText>
      </w:r>
      <w:r w:rsidR="00F46502">
        <w:fldChar w:fldCharType="separate"/>
      </w:r>
      <w:r w:rsidR="00F46502">
        <w:rPr>
          <w:noProof/>
        </w:rPr>
        <w:t>4</w:t>
      </w:r>
      <w:r w:rsidR="00F46502">
        <w:t>.</w:t>
      </w:r>
      <w:r w:rsidR="00F46502">
        <w:rPr>
          <w:noProof/>
        </w:rPr>
        <w:t>1</w:t>
      </w:r>
      <w:r w:rsidR="00F46502" w:rsidRPr="00377F14">
        <w:t>. ábra</w:t>
      </w:r>
      <w:r w:rsidR="00F46502">
        <w:fldChar w:fldCharType="end"/>
      </w:r>
      <w:r w:rsidRPr="00377F14">
        <w:t>).</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1A3D6031" wp14:editId="3F9FEEB9">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732702" cy="1917590"/>
                    </a:xfrm>
                    <a:prstGeom prst="rect">
                      <a:avLst/>
                    </a:prstGeom>
                  </pic:spPr>
                </pic:pic>
              </a:graphicData>
            </a:graphic>
          </wp:inline>
        </w:drawing>
      </w:r>
    </w:p>
    <w:bookmarkStart w:id="179" w:name="_Ref408076788"/>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B47F62">
        <w:fldChar w:fldCharType="begin"/>
      </w:r>
      <w:r w:rsidR="00B47F62">
        <w:instrText xml:space="preserve"> SEQ ábra \* ARABIC \s 1 </w:instrText>
      </w:r>
      <w:r w:rsidR="00B47F62">
        <w:fldChar w:fldCharType="separate"/>
      </w:r>
      <w:r>
        <w:rPr>
          <w:noProof/>
        </w:rPr>
        <w:t>1</w:t>
      </w:r>
      <w:r w:rsidR="00B47F62">
        <w:rPr>
          <w:noProof/>
        </w:rPr>
        <w:fldChar w:fldCharType="end"/>
      </w:r>
      <w:bookmarkStart w:id="180" w:name="_Toc408137275"/>
      <w:r w:rsidR="00AC4463" w:rsidRPr="00377F14">
        <w:t>. ábra</w:t>
      </w:r>
      <w:bookmarkEnd w:id="179"/>
      <w:r w:rsidR="00AC4463" w:rsidRPr="00377F14">
        <w:t xml:space="preserve"> - Megfigyelhetőek az esőcseppek</w:t>
      </w:r>
      <w:r w:rsidR="00AC4463" w:rsidRPr="00377F14">
        <w:rPr>
          <w:noProof/>
        </w:rPr>
        <w:t xml:space="preserve"> jellemzői, többek között az, hogy világosabbak, mint a háttér.</w:t>
      </w:r>
      <w:bookmarkEnd w:id="180"/>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181" w:name="h.woy372w68p6g" w:colFirst="0" w:colLast="0"/>
      <w:bookmarkStart w:id="182" w:name="_Toc385287736"/>
      <w:bookmarkStart w:id="183" w:name="_Toc408137323"/>
      <w:bookmarkEnd w:id="181"/>
      <w:r w:rsidRPr="00377F14">
        <w:rPr>
          <w:rFonts w:cs="Times New Roman"/>
        </w:rPr>
        <w:t xml:space="preserve">Az </w:t>
      </w:r>
      <w:bookmarkEnd w:id="182"/>
      <w:r w:rsidR="00A8745D" w:rsidRPr="00377F14">
        <w:rPr>
          <w:rFonts w:cs="Times New Roman"/>
        </w:rPr>
        <w:t>ESŐDETEKTÁLÁS LEHETŐSÉGEI</w:t>
      </w:r>
      <w:bookmarkEnd w:id="183"/>
    </w:p>
    <w:p w:rsidR="00AC4463" w:rsidRPr="00377F14" w:rsidRDefault="00AC4463" w:rsidP="00AC4463">
      <w:pPr>
        <w:pStyle w:val="Cmsor3"/>
        <w:rPr>
          <w:rFonts w:cs="Times New Roman"/>
        </w:rPr>
      </w:pPr>
      <w:bookmarkStart w:id="184" w:name="h.z33egx7lasbn" w:colFirst="0" w:colLast="0"/>
      <w:bookmarkStart w:id="185" w:name="_Toc385287737"/>
      <w:bookmarkStart w:id="186" w:name="_Toc408137324"/>
      <w:bookmarkEnd w:id="184"/>
      <w:r w:rsidRPr="00377F14">
        <w:rPr>
          <w:rFonts w:cs="Times New Roman"/>
          <w:highlight w:val="white"/>
        </w:rPr>
        <w:t>Esővonalak detektálása hisztogram vizsgálattal mozgókép sorozaton</w:t>
      </w:r>
      <w:bookmarkEnd w:id="185"/>
      <w:bookmarkEnd w:id="186"/>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Következő feladatunk elhagyni azokat az objektumokat, melyek nem az esővonalak által generált különbséget eredményezik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Továbbá a méreteiben kiugró objektumokról feltételezhetjük, hogy nem esőcseppek, hanem például egy mozgó gépjármű, vagy egy fa, amelyet a szél mozgatja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lastRenderedPageBreak/>
        <w:t xml:space="preserve">ΔI = </w:t>
      </w:r>
      <w:r w:rsidRPr="00377F14">
        <w:rPr>
          <w:highlight w:val="white"/>
        </w:rPr>
        <w:t>abs(</w:t>
      </w:r>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Végül az objektumok orientációi alapján eldöntjük, hogy melyik az, amely legjobban jellemzi az esővonalakat. Ehhez az egyes irányokból hisztogramot számolunk, majd ez alapján biztosan megállapíthatóak a keresett vonalak (lásd</w:t>
      </w:r>
      <w:r w:rsidR="00CF7890">
        <w:rPr>
          <w:highlight w:val="white"/>
        </w:rPr>
        <w:t xml:space="preserve"> </w:t>
      </w:r>
      <w:r w:rsidR="00CF7890">
        <w:rPr>
          <w:highlight w:val="white"/>
        </w:rPr>
        <w:fldChar w:fldCharType="begin"/>
      </w:r>
      <w:r w:rsidR="00CF7890">
        <w:rPr>
          <w:highlight w:val="white"/>
        </w:rPr>
        <w:instrText xml:space="preserve"> REF _Ref408076863 \h </w:instrText>
      </w:r>
      <w:r w:rsidR="00CF7890">
        <w:rPr>
          <w:highlight w:val="white"/>
        </w:rPr>
      </w:r>
      <w:r w:rsidR="00CF7890">
        <w:rPr>
          <w:highlight w:val="white"/>
        </w:rPr>
        <w:fldChar w:fldCharType="separate"/>
      </w:r>
      <w:r w:rsidR="00CF7890">
        <w:rPr>
          <w:noProof/>
          <w:highlight w:val="white"/>
        </w:rPr>
        <w:t>4</w:t>
      </w:r>
      <w:r w:rsidR="00CF7890">
        <w:rPr>
          <w:highlight w:val="white"/>
        </w:rPr>
        <w:t>.</w:t>
      </w:r>
      <w:r w:rsidR="00CF7890">
        <w:rPr>
          <w:noProof/>
          <w:highlight w:val="white"/>
        </w:rPr>
        <w:t>2</w:t>
      </w:r>
      <w:r w:rsidR="00CF7890" w:rsidRPr="00377F14">
        <w:t>. ábra</w:t>
      </w:r>
      <w:r w:rsidR="00CF7890">
        <w:rPr>
          <w:highlight w:val="white"/>
        </w:rPr>
        <w:fldChar w:fldCharType="end"/>
      </w:r>
      <w:r w:rsidRPr="00377F14">
        <w:rPr>
          <w:highlight w:val="white"/>
        </w:rPr>
        <w:t>)</w:t>
      </w:r>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rPr>
        <w:drawing>
          <wp:inline distT="0" distB="0" distL="0" distR="0" wp14:anchorId="75960E83" wp14:editId="18B7B998">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56550" cy="2283067"/>
                    </a:xfrm>
                    <a:prstGeom prst="rect">
                      <a:avLst/>
                    </a:prstGeom>
                  </pic:spPr>
                </pic:pic>
              </a:graphicData>
            </a:graphic>
          </wp:inline>
        </w:drawing>
      </w:r>
    </w:p>
    <w:bookmarkStart w:id="187" w:name="_Ref408076863"/>
    <w:p w:rsidR="00AC4463" w:rsidRPr="00377F14" w:rsidRDefault="003E65BB"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188" w:name="_Toc408137276"/>
      <w:r w:rsidR="00AC4463" w:rsidRPr="00377F14">
        <w:t>. ábra</w:t>
      </w:r>
      <w:bookmarkEnd w:id="187"/>
      <w:r w:rsidR="00AC4463" w:rsidRPr="00377F14">
        <w:t xml:space="preserve">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bookmarkEnd w:id="188"/>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89" w:name="h.bi29lsnla3zl" w:colFirst="0" w:colLast="0"/>
      <w:bookmarkStart w:id="190" w:name="_Toc385287738"/>
      <w:bookmarkStart w:id="191" w:name="_Toc408137325"/>
      <w:bookmarkEnd w:id="189"/>
      <w:r w:rsidRPr="00377F14">
        <w:rPr>
          <w:rFonts w:cs="Times New Roman"/>
          <w:highlight w:val="white"/>
        </w:rPr>
        <w:t>Esőcseppek felismerése gépjármű szélvédőjén</w:t>
      </w:r>
      <w:bookmarkEnd w:id="190"/>
      <w:bookmarkEnd w:id="191"/>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Ezeket a jellemzőket felhasználva könnyedén felismerhetőek az egyes elmosódott foltok, melyek a nem fókuszban lévő esőcseppek miatt keletkeztek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rPr>
        <w:lastRenderedPageBreak/>
        <w:drawing>
          <wp:inline distT="0" distB="0" distL="0" distR="0" wp14:anchorId="5B57B563" wp14:editId="4ED68782">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bookmarkStart w:id="192" w:name="_Ref408076907"/>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B47F62">
        <w:fldChar w:fldCharType="begin"/>
      </w:r>
      <w:r w:rsidR="00B47F62">
        <w:instrText xml:space="preserve"> SEQ ábra \* ARABIC \s 1 </w:instrText>
      </w:r>
      <w:r w:rsidR="00B47F62">
        <w:fldChar w:fldCharType="separate"/>
      </w:r>
      <w:r>
        <w:rPr>
          <w:noProof/>
        </w:rPr>
        <w:t>3</w:t>
      </w:r>
      <w:r w:rsidR="00B47F62">
        <w:rPr>
          <w:noProof/>
        </w:rPr>
        <w:fldChar w:fldCharType="end"/>
      </w:r>
      <w:bookmarkStart w:id="193" w:name="_Toc408137277"/>
      <w:r w:rsidR="00AC4463" w:rsidRPr="00377F14">
        <w:t>. ábra</w:t>
      </w:r>
      <w:bookmarkEnd w:id="192"/>
      <w:r w:rsidR="00AC4463" w:rsidRPr="00377F14">
        <w:t xml:space="preserve"> - Esődetektálás teljes folyamata</w:t>
      </w:r>
      <w:bookmarkEnd w:id="193"/>
    </w:p>
    <w:p w:rsidR="00AC4463" w:rsidRPr="00377F14" w:rsidRDefault="00AC4463" w:rsidP="00AC4463">
      <w:pPr>
        <w:pStyle w:val="Cmsor2"/>
        <w:rPr>
          <w:rFonts w:cs="Times New Roman"/>
        </w:rPr>
      </w:pPr>
      <w:bookmarkStart w:id="194" w:name="h.7q7g54gaz88" w:colFirst="0" w:colLast="0"/>
      <w:bookmarkStart w:id="195" w:name="_Toc385287739"/>
      <w:bookmarkStart w:id="196" w:name="_Toc408137326"/>
      <w:bookmarkEnd w:id="194"/>
      <w:r w:rsidRPr="00377F14">
        <w:rPr>
          <w:rFonts w:cs="Times New Roman"/>
          <w:highlight w:val="white"/>
        </w:rPr>
        <w:t>Esőcseppek detektálásának folyamata üvegbúrán</w:t>
      </w:r>
      <w:bookmarkEnd w:id="195"/>
      <w:bookmarkEnd w:id="196"/>
    </w:p>
    <w:p w:rsidR="00AC4463" w:rsidRPr="00377F14" w:rsidRDefault="00AC4463" w:rsidP="00AC4463">
      <w:pPr>
        <w:pStyle w:val="Cmsor3"/>
        <w:rPr>
          <w:rFonts w:cs="Times New Roman"/>
        </w:rPr>
      </w:pPr>
      <w:bookmarkStart w:id="197" w:name="h.ncbfv9mtshmb" w:colFirst="0" w:colLast="0"/>
      <w:bookmarkStart w:id="198" w:name="_Toc385287740"/>
      <w:bookmarkStart w:id="199" w:name="_Toc408137327"/>
      <w:bookmarkEnd w:id="197"/>
      <w:r w:rsidRPr="00377F14">
        <w:rPr>
          <w:rFonts w:cs="Times New Roman"/>
          <w:highlight w:val="white"/>
        </w:rPr>
        <w:t>Előfeldolgozás a jól elkülöníthető cseppek detektálásához</w:t>
      </w:r>
      <w:bookmarkEnd w:id="198"/>
      <w:bookmarkEnd w:id="199"/>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w:t>
      </w:r>
      <w:r w:rsidR="00B61C87">
        <w:rPr>
          <w:highlight w:val="white"/>
        </w:rPr>
        <w:t xml:space="preserve"> </w:t>
      </w:r>
      <w:r w:rsidR="00B61C87">
        <w:rPr>
          <w:highlight w:val="white"/>
        </w:rPr>
        <w:fldChar w:fldCharType="begin"/>
      </w:r>
      <w:r w:rsidR="00B61C87">
        <w:rPr>
          <w:highlight w:val="white"/>
        </w:rPr>
        <w:instrText xml:space="preserve"> REF _Ref408076907 \h </w:instrText>
      </w:r>
      <w:r w:rsidR="00B61C87">
        <w:rPr>
          <w:highlight w:val="white"/>
        </w:rPr>
      </w:r>
      <w:r w:rsidR="00B61C87">
        <w:rPr>
          <w:highlight w:val="white"/>
        </w:rPr>
        <w:fldChar w:fldCharType="separate"/>
      </w:r>
      <w:r w:rsidR="00B61C87">
        <w:rPr>
          <w:noProof/>
        </w:rPr>
        <w:t>4</w:t>
      </w:r>
      <w:r w:rsidR="00B61C87">
        <w:t>.</w:t>
      </w:r>
      <w:r w:rsidR="00B61C87">
        <w:rPr>
          <w:noProof/>
        </w:rPr>
        <w:t>3</w:t>
      </w:r>
      <w:r w:rsidR="00B61C87" w:rsidRPr="00377F14">
        <w:t>. ábra</w:t>
      </w:r>
      <w:r w:rsidR="00B61C87">
        <w:rPr>
          <w:highlight w:val="white"/>
        </w:rPr>
        <w:fldChar w:fldCharType="end"/>
      </w:r>
      <w:r w:rsidR="00B32731" w:rsidRPr="00377F14">
        <w:rPr>
          <w:highlight w:val="white"/>
        </w:rPr>
        <w:t>)</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Erre alkalmas algoritmus az adaptív simítás, mely során a gradiensek mértékétől függ a simító eljárás során alkalmazott ablak mérete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rPr>
        <w:lastRenderedPageBreak/>
        <w:drawing>
          <wp:inline distT="0" distB="0" distL="0" distR="0" wp14:anchorId="17195953" wp14:editId="4284897D">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bookmarkStart w:id="200" w:name="_Ref408076946"/>
    <w:p w:rsidR="00AC4463" w:rsidRPr="00377F14" w:rsidRDefault="003E65BB"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201" w:name="_Toc408137278"/>
      <w:r w:rsidR="00AC4463" w:rsidRPr="00377F14">
        <w:t>. ábra</w:t>
      </w:r>
      <w:bookmarkEnd w:id="200"/>
      <w:r w:rsidR="00AC4463" w:rsidRPr="00377F14">
        <w:t xml:space="preserve"> - Éldetektálással végzett esőcsepp detektálás előfeldolgozásának az eredménye.</w:t>
      </w:r>
      <w:bookmarkEnd w:id="201"/>
    </w:p>
    <w:p w:rsidR="00AC4463" w:rsidRPr="00377F14" w:rsidRDefault="00AC4463" w:rsidP="00AC4463">
      <w:r w:rsidRPr="00377F14">
        <w:rPr>
          <w:highlight w:val="white"/>
        </w:rPr>
        <w:t>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w:t>
      </w:r>
      <w:r w:rsidR="00634C47">
        <w:rPr>
          <w:highlight w:val="white"/>
        </w:rPr>
        <w:t xml:space="preserve"> </w:t>
      </w:r>
      <w:r w:rsidR="00634C47">
        <w:rPr>
          <w:highlight w:val="white"/>
        </w:rPr>
        <w:fldChar w:fldCharType="begin"/>
      </w:r>
      <w:r w:rsidR="00634C47">
        <w:rPr>
          <w:highlight w:val="white"/>
        </w:rPr>
        <w:instrText xml:space="preserve"> REF _Ref408076946 \h </w:instrText>
      </w:r>
      <w:r w:rsidR="00634C47">
        <w:rPr>
          <w:highlight w:val="white"/>
        </w:rPr>
      </w:r>
      <w:r w:rsidR="00634C47">
        <w:rPr>
          <w:highlight w:val="white"/>
        </w:rPr>
        <w:fldChar w:fldCharType="separate"/>
      </w:r>
      <w:r w:rsidR="00634C47">
        <w:rPr>
          <w:noProof/>
          <w:highlight w:val="white"/>
        </w:rPr>
        <w:t>4</w:t>
      </w:r>
      <w:r w:rsidR="00634C47">
        <w:rPr>
          <w:highlight w:val="white"/>
        </w:rPr>
        <w:t>.</w:t>
      </w:r>
      <w:r w:rsidR="00634C47">
        <w:rPr>
          <w:noProof/>
          <w:highlight w:val="white"/>
        </w:rPr>
        <w:t>4</w:t>
      </w:r>
      <w:r w:rsidR="00634C47" w:rsidRPr="00377F14">
        <w:t>. ábra</w:t>
      </w:r>
      <w:r w:rsidR="00634C47">
        <w:rPr>
          <w:highlight w:val="white"/>
        </w:rPr>
        <w:fldChar w:fldCharType="end"/>
      </w:r>
      <w:r w:rsidRPr="00377F14">
        <w:rPr>
          <w:highlight w:val="white"/>
        </w:rPr>
        <w:t>).</w:t>
      </w:r>
    </w:p>
    <w:p w:rsidR="00AC4463" w:rsidRPr="00377F14" w:rsidRDefault="00AC4463" w:rsidP="00AC4463">
      <w:pPr>
        <w:pStyle w:val="Cmsor3"/>
        <w:rPr>
          <w:rFonts w:cs="Times New Roman"/>
        </w:rPr>
      </w:pPr>
      <w:bookmarkStart w:id="202" w:name="h.kf3w8d5fs6ty" w:colFirst="0" w:colLast="0"/>
      <w:bookmarkStart w:id="203" w:name="_Toc385287741"/>
      <w:bookmarkStart w:id="204" w:name="_Toc408137328"/>
      <w:bookmarkEnd w:id="202"/>
      <w:r w:rsidRPr="00377F14">
        <w:rPr>
          <w:rFonts w:cs="Times New Roman"/>
          <w:highlight w:val="white"/>
        </w:rPr>
        <w:t xml:space="preserve">Előfeldolgozás </w:t>
      </w:r>
      <w:bookmarkEnd w:id="203"/>
      <w:r w:rsidRPr="00377F14">
        <w:rPr>
          <w:rFonts w:cs="Times New Roman"/>
        </w:rPr>
        <w:t>morfológiai műveletek alkalmazásával</w:t>
      </w:r>
      <w:bookmarkEnd w:id="204"/>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Tapasztalataink szerint az adaptív simítás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Ismételjük meg ezt a folyamatot ám ezúttal az invertált szűrt képen (lásd</w:t>
      </w:r>
      <w:r w:rsidR="009F7E14">
        <w:t xml:space="preserve"> </w:t>
      </w:r>
      <w:r w:rsidR="009F7E14">
        <w:fldChar w:fldCharType="begin"/>
      </w:r>
      <w:r w:rsidR="009F7E14">
        <w:instrText xml:space="preserve"> REF _Ref408076974 \h </w:instrText>
      </w:r>
      <w:r w:rsidR="009F7E14">
        <w:fldChar w:fldCharType="separate"/>
      </w:r>
      <w:r w:rsidR="009F7E14">
        <w:rPr>
          <w:noProof/>
        </w:rPr>
        <w:t>4</w:t>
      </w:r>
      <w:r w:rsidR="009F7E14">
        <w:t>.</w:t>
      </w:r>
      <w:r w:rsidR="009F7E14">
        <w:rPr>
          <w:noProof/>
        </w:rPr>
        <w:t>5</w:t>
      </w:r>
      <w:r w:rsidR="009F7E14" w:rsidRPr="00377F14">
        <w:t>. ábra</w:t>
      </w:r>
      <w:r w:rsidR="009F7E14">
        <w:fldChar w:fldCharType="end"/>
      </w:r>
      <w:r w:rsidRPr="00377F14">
        <w:t xml:space="preserve">)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205" w:name="h.ga36gfdvy0qj" w:colFirst="0" w:colLast="0"/>
      <w:bookmarkStart w:id="206" w:name="_Toc385287742"/>
      <w:bookmarkStart w:id="207" w:name="_Toc408137329"/>
      <w:bookmarkEnd w:id="205"/>
      <w:r w:rsidRPr="00377F14">
        <w:rPr>
          <w:rFonts w:cs="Times New Roman"/>
          <w:highlight w:val="white"/>
        </w:rPr>
        <w:lastRenderedPageBreak/>
        <w:t>Esőcseppek felismerése hibrid szegmentáló algoritmussal</w:t>
      </w:r>
      <w:bookmarkEnd w:id="206"/>
      <w:bookmarkEnd w:id="207"/>
    </w:p>
    <w:p w:rsidR="00AC4463" w:rsidRPr="00377F14" w:rsidRDefault="00AC4463" w:rsidP="00AC4463">
      <w:r w:rsidRPr="00377F14">
        <w:rPr>
          <w:highlight w:val="white"/>
        </w:rPr>
        <w:t>A folyamat következő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719B4D0F" wp14:editId="6DE831AE">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bookmarkStart w:id="208" w:name="_Ref408076974"/>
    <w:p w:rsidR="00AC4463" w:rsidRPr="00377F14" w:rsidRDefault="003E65BB" w:rsidP="00AC4463">
      <w:pPr>
        <w:pStyle w:val="Kpalrs"/>
      </w:pPr>
      <w:r>
        <w:fldChar w:fldCharType="begin"/>
      </w:r>
      <w:r>
        <w:instrText xml:space="preserve"> STYLEREF 1 \s </w:instrText>
      </w:r>
      <w:r>
        <w:fldChar w:fldCharType="separate"/>
      </w:r>
      <w:r>
        <w:rPr>
          <w:noProof/>
        </w:rPr>
        <w:t>4</w:t>
      </w:r>
      <w:r>
        <w:fldChar w:fldCharType="end"/>
      </w:r>
      <w:r>
        <w:t>.</w:t>
      </w:r>
      <w:r w:rsidR="00B47F62">
        <w:fldChar w:fldCharType="begin"/>
      </w:r>
      <w:r w:rsidR="00B47F62">
        <w:instrText xml:space="preserve"> SEQ ábra \* ARABIC \s 1 </w:instrText>
      </w:r>
      <w:r w:rsidR="00B47F62">
        <w:fldChar w:fldCharType="separate"/>
      </w:r>
      <w:r>
        <w:rPr>
          <w:noProof/>
        </w:rPr>
        <w:t>5</w:t>
      </w:r>
      <w:r w:rsidR="00B47F62">
        <w:rPr>
          <w:noProof/>
        </w:rPr>
        <w:fldChar w:fldCharType="end"/>
      </w:r>
      <w:bookmarkStart w:id="209" w:name="_Toc408137279"/>
      <w:r w:rsidR="00AC4463" w:rsidRPr="00377F14">
        <w:t>. ábra</w:t>
      </w:r>
      <w:bookmarkEnd w:id="208"/>
      <w:r w:rsidR="00AC4463" w:rsidRPr="00377F14">
        <w:t xml:space="preserve"> - Morfológiai műveletekkel végzett esőcsepp detektálás előfeldolgozásának az eredménye. Balra az eredeti kép, jobbra az eredmény.</w:t>
      </w:r>
      <w:bookmarkEnd w:id="209"/>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(lásd</w:t>
      </w:r>
      <w:r w:rsidR="0048559A">
        <w:rPr>
          <w:highlight w:val="white"/>
        </w:rPr>
        <w:t xml:space="preserve"> </w:t>
      </w:r>
      <w:r w:rsidR="0048559A">
        <w:rPr>
          <w:highlight w:val="white"/>
        </w:rPr>
        <w:fldChar w:fldCharType="begin"/>
      </w:r>
      <w:r w:rsidR="0048559A">
        <w:rPr>
          <w:highlight w:val="white"/>
        </w:rPr>
        <w:instrText xml:space="preserve"> REF _Ref408077045 \h </w:instrText>
      </w:r>
      <w:r w:rsidR="0048559A">
        <w:rPr>
          <w:highlight w:val="white"/>
        </w:rPr>
      </w:r>
      <w:r w:rsidR="0048559A">
        <w:rPr>
          <w:highlight w:val="white"/>
        </w:rPr>
        <w:fldChar w:fldCharType="separate"/>
      </w:r>
      <w:r w:rsidR="0048559A">
        <w:rPr>
          <w:noProof/>
          <w:highlight w:val="white"/>
        </w:rPr>
        <w:t>4</w:t>
      </w:r>
      <w:r w:rsidR="0048559A">
        <w:rPr>
          <w:highlight w:val="white"/>
        </w:rPr>
        <w:t>.</w:t>
      </w:r>
      <w:r w:rsidR="0048559A">
        <w:rPr>
          <w:noProof/>
          <w:highlight w:val="white"/>
        </w:rPr>
        <w:t>6</w:t>
      </w:r>
      <w:r w:rsidR="0048559A" w:rsidRPr="00377F14">
        <w:t>. ábra</w:t>
      </w:r>
      <w:r w:rsidR="0048559A">
        <w:rPr>
          <w:highlight w:val="white"/>
        </w:rPr>
        <w:fldChar w:fldCharType="end"/>
      </w:r>
      <w:r w:rsidRPr="00377F14">
        <w:rPr>
          <w:highlight w:val="white"/>
        </w:rPr>
        <w:t xml:space="preserve">).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210" w:name="h.nfx6xlazlqp" w:colFirst="0" w:colLast="0"/>
      <w:bookmarkStart w:id="211" w:name="_Toc385287743"/>
      <w:bookmarkStart w:id="212" w:name="_Toc408137330"/>
      <w:bookmarkEnd w:id="210"/>
      <w:r w:rsidRPr="00377F14">
        <w:rPr>
          <w:rFonts w:cs="Times New Roman"/>
          <w:highlight w:val="white"/>
        </w:rPr>
        <w:t>Kezdeti és befejeződési időpont becslése</w:t>
      </w:r>
      <w:bookmarkEnd w:id="211"/>
      <w:bookmarkEnd w:id="212"/>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7FC6DC83" wp14:editId="0B069AFC">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1013548" cy="487722"/>
                    </a:xfrm>
                    <a:prstGeom prst="rect">
                      <a:avLst/>
                    </a:prstGeom>
                  </pic:spPr>
                </pic:pic>
              </a:graphicData>
            </a:graphic>
          </wp:inline>
        </w:drawing>
      </w:r>
    </w:p>
    <w:bookmarkStart w:id="213" w:name="_Ref408077045"/>
    <w:p w:rsidR="00B32731" w:rsidRPr="00377F14" w:rsidRDefault="003E65BB"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214" w:name="_Toc408137280"/>
      <w:r w:rsidR="00B32731" w:rsidRPr="00377F14">
        <w:t>. ábra</w:t>
      </w:r>
      <w:bookmarkEnd w:id="213"/>
      <w:r w:rsidR="00B32731" w:rsidRPr="00377F14">
        <w:t xml:space="preserve"> - </w:t>
      </w:r>
      <w:r w:rsidR="00B32731" w:rsidRPr="00377F14">
        <w:rPr>
          <w:rFonts w:eastAsiaTheme="minorHAnsi"/>
          <w:lang w:eastAsia="en-US"/>
        </w:rPr>
        <w:t>A szegmentálás során egy esőcseppen akár több folt is detektálásra kerül (balra), ám méretbeli szabályok alkalmazásával ezek hatékonyan egyesíthetők, így pontosítva a cseppek számának a megbecslését (jobbra).</w:t>
      </w:r>
      <w:bookmarkEnd w:id="214"/>
    </w:p>
    <w:p w:rsidR="00AC4463" w:rsidRPr="00377F14" w:rsidRDefault="00AC4463" w:rsidP="00AC4463">
      <w:r w:rsidRPr="00377F14">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215" w:name="_Toc408137331"/>
      <w:r w:rsidRPr="00377F14">
        <w:rPr>
          <w:rFonts w:cs="Times New Roman"/>
        </w:rPr>
        <w:t>Elért eredmények</w:t>
      </w:r>
      <w:bookmarkEnd w:id="215"/>
    </w:p>
    <w:p w:rsidR="00AC4463" w:rsidRPr="00377F14" w:rsidRDefault="00AC4463" w:rsidP="00AC4463">
      <w:r w:rsidRPr="00377F14">
        <w:t>Az OMSZ számunkra biztosított képgyűjteményben 4 olyan képsorozat található, amelyeken van értelme esődetektálást tesztelni (lásd</w:t>
      </w:r>
      <w:r w:rsidR="00E51927">
        <w:t xml:space="preserve"> </w:t>
      </w:r>
      <w:r w:rsidR="005347EC">
        <w:fldChar w:fldCharType="begin"/>
      </w:r>
      <w:r w:rsidR="005347EC">
        <w:instrText xml:space="preserve"> REF _Ref408077063 \h  \* MERGEFORMAT </w:instrText>
      </w:r>
      <w:r w:rsidR="005347EC">
        <w:fldChar w:fldCharType="separate"/>
      </w:r>
      <w:r w:rsidR="005347EC" w:rsidRPr="005347EC">
        <w:t>4.7. ábra</w:t>
      </w:r>
      <w:r w:rsidR="005347EC">
        <w:fldChar w:fldCharType="end"/>
      </w:r>
      <w:r w:rsidRPr="00377F14">
        <w:t xml:space="preserve">).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Az esőcseppek detektálásának a tesztelésére az volt az egyedüli lehetőségünk, hogy mi magunk kézzel jelöltük be a cseppeket, amelyeket a rendszernek fel kellene ismerni. Egy ilyen</w:t>
      </w:r>
      <w:r w:rsidR="008C0B31">
        <w:t xml:space="preserve"> eredmény kiértékelést tartalmazza a</w:t>
      </w:r>
      <w:r w:rsidR="007F6560">
        <w:t xml:space="preserve"> </w:t>
      </w:r>
      <w:r w:rsidR="007F6560">
        <w:fldChar w:fldCharType="begin"/>
      </w:r>
      <w:r w:rsidR="007F6560">
        <w:instrText xml:space="preserve"> REF _Ref408077168 \h </w:instrText>
      </w:r>
      <w:r w:rsidR="007F6560">
        <w:fldChar w:fldCharType="separate"/>
      </w:r>
      <w:r w:rsidR="007F6560">
        <w:rPr>
          <w:noProof/>
          <w:color w:val="000000"/>
          <w:szCs w:val="22"/>
        </w:rPr>
        <w:t>4</w:t>
      </w:r>
      <w:r w:rsidR="007F6560">
        <w:rPr>
          <w:color w:val="000000"/>
          <w:szCs w:val="22"/>
        </w:rPr>
        <w:t>.</w:t>
      </w:r>
      <w:r w:rsidR="007F6560">
        <w:rPr>
          <w:noProof/>
          <w:color w:val="000000"/>
          <w:szCs w:val="22"/>
        </w:rPr>
        <w:t>8</w:t>
      </w:r>
      <w:r w:rsidR="007F6560" w:rsidRPr="00377F14">
        <w:t>. ábra</w:t>
      </w:r>
      <w:r w:rsidR="007F6560">
        <w:fldChar w:fldCharType="end"/>
      </w:r>
      <w:r w:rsidRPr="00377F14">
        <w:t xml:space="preserve">.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B3185B">
        <w:fldChar w:fldCharType="begin"/>
      </w:r>
      <w:r w:rsidR="00B3185B">
        <w:instrText xml:space="preserve"> REF _Ref408139364 \h </w:instrText>
      </w:r>
      <w:r w:rsidR="00B3185B">
        <w:fldChar w:fldCharType="separate"/>
      </w:r>
      <w:r w:rsidR="00B3185B">
        <w:rPr>
          <w:noProof/>
        </w:rPr>
        <w:t>8</w:t>
      </w:r>
      <w:r w:rsidR="00B3185B">
        <w:fldChar w:fldCharType="end"/>
      </w:r>
      <w:r w:rsidR="00B3185B">
        <w:t>.</w:t>
      </w:r>
      <w:r w:rsidR="006B6139" w:rsidRPr="00377F14">
        <w:t xml:space="preserve">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17745FBC" wp14:editId="66896CE3">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bookmarkStart w:id="216" w:name="_Ref408077063"/>
    <w:p w:rsidR="00B32731" w:rsidRPr="00377F14" w:rsidRDefault="003E65BB"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217" w:name="_Toc408137281"/>
      <w:r w:rsidR="00B32731" w:rsidRPr="00377F14">
        <w:rPr>
          <w:i/>
          <w:iCs/>
          <w:sz w:val="20"/>
          <w:szCs w:val="18"/>
        </w:rPr>
        <w:t>. ábra</w:t>
      </w:r>
      <w:bookmarkEnd w:id="216"/>
      <w:r w:rsidR="00B32731" w:rsidRPr="00377F14">
        <w:rPr>
          <w:i/>
          <w:iCs/>
          <w:sz w:val="20"/>
          <w:szCs w:val="18"/>
        </w:rPr>
        <w:t xml:space="preserve"> – Algoritmusunk tesztelése különböző helyszíneken. Sorrendben balról jobbra, fentről lefelé: Kékestető, Siófok, Kab-hegy, ismeretlen helyszínen fölfelé néző kamera.</w:t>
      </w:r>
      <w:bookmarkEnd w:id="217"/>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41232625" wp14:editId="7C7B1F92">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bookmarkStart w:id="218" w:name="_Ref408077168"/>
    <w:p w:rsidR="00B32731" w:rsidRPr="00377F14" w:rsidRDefault="003E65BB"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219" w:name="_Toc408137282"/>
      <w:r w:rsidR="00B32731" w:rsidRPr="00377F14">
        <w:t>. ábra</w:t>
      </w:r>
      <w:bookmarkEnd w:id="218"/>
      <w:r w:rsidR="00B32731" w:rsidRPr="00377F14">
        <w:t xml:space="preserve"> – Esőcseppek detektálásának a kiértékelése. Zöld négyzetek az elvárt eredményeket jelölik, a sárgák pedig az algoritmus eredményeit. Ez utóbbiakból pirossal lettek jelölve azok a területek, amelyeket a rendszer rosszul ismert fel.</w:t>
      </w:r>
      <w:bookmarkEnd w:id="219"/>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220" w:name="_Toc408137332"/>
      <w:r w:rsidRPr="00377F14">
        <w:rPr>
          <w:color w:val="000000" w:themeColor="text1"/>
        </w:rPr>
        <w:lastRenderedPageBreak/>
        <w:t>Rendszerterv</w:t>
      </w:r>
      <w:bookmarkEnd w:id="220"/>
    </w:p>
    <w:p w:rsidR="000926DB" w:rsidRPr="00377F14" w:rsidRDefault="00EC4373" w:rsidP="00B32731">
      <w:r w:rsidRPr="00377F14">
        <w:t>Projektünk</w:t>
      </w:r>
      <w:r w:rsidR="00BF76AF" w:rsidRPr="00377F14">
        <w:t xml:space="preserve"> </w:t>
      </w:r>
      <w:r w:rsidRPr="00377F14">
        <w:t>fejlesztése Visual Studio 2013 fejlesztőkörnyezetben C# nyelven zajlott, a .NET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Accord.NET,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221" w:name="_Toc408137333"/>
      <w:r w:rsidRPr="00377F14">
        <w:rPr>
          <w:rFonts w:cs="Times New Roman"/>
        </w:rPr>
        <w:t>A rendszer moduljai</w:t>
      </w:r>
      <w:bookmarkEnd w:id="221"/>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222" w:name="_Toc408137334"/>
      <w:r w:rsidRPr="00377F14">
        <w:rPr>
          <w:rFonts w:cs="Times New Roman"/>
        </w:rPr>
        <w:lastRenderedPageBreak/>
        <w:t>Fő modul</w:t>
      </w:r>
      <w:bookmarkEnd w:id="222"/>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223" w:name="_Toc408137335"/>
      <w:r w:rsidRPr="00377F14">
        <w:rPr>
          <w:rFonts w:cs="Times New Roman"/>
        </w:rPr>
        <w:t>Felhasználói felület</w:t>
      </w:r>
      <w:bookmarkEnd w:id="223"/>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w:t>
      </w:r>
      <w:r w:rsidR="00B63C5D">
        <w:t xml:space="preserve"> (lásd </w:t>
      </w:r>
      <w:r w:rsidR="00B63C5D">
        <w:fldChar w:fldCharType="begin"/>
      </w:r>
      <w:r w:rsidR="00B63C5D">
        <w:instrText xml:space="preserve"> REF _Ref408077238 \h </w:instrText>
      </w:r>
      <w:r w:rsidR="00B63C5D">
        <w:fldChar w:fldCharType="separate"/>
      </w:r>
      <w:r w:rsidR="00B63C5D">
        <w:rPr>
          <w:noProof/>
        </w:rPr>
        <w:t>5</w:t>
      </w:r>
      <w:r w:rsidR="00B63C5D">
        <w:t>.</w:t>
      </w:r>
      <w:r w:rsidR="00B63C5D">
        <w:rPr>
          <w:noProof/>
        </w:rPr>
        <w:t>1</w:t>
      </w:r>
      <w:r w:rsidR="00B63C5D">
        <w:t>. ábra</w:t>
      </w:r>
      <w:r w:rsidR="00B63C5D">
        <w:fldChar w:fldCharType="end"/>
      </w:r>
      <w:r w:rsidR="00B63C5D">
        <w:t>)</w:t>
      </w:r>
      <w:r w:rsidRPr="00377F14">
        <w:t>.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1A7724D8" wp14:editId="67CD2F3C">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3850" cy="2880023"/>
                    </a:xfrm>
                    <a:prstGeom prst="rect">
                      <a:avLst/>
                    </a:prstGeom>
                  </pic:spPr>
                </pic:pic>
              </a:graphicData>
            </a:graphic>
          </wp:inline>
        </w:drawing>
      </w:r>
    </w:p>
    <w:bookmarkStart w:id="224" w:name="_Ref408077238"/>
    <w:p w:rsidR="00EB2F28" w:rsidRPr="00377F14" w:rsidRDefault="003E65BB" w:rsidP="00EB2F28">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1</w:t>
      </w:r>
      <w:r w:rsidR="00B47F62">
        <w:rPr>
          <w:noProof/>
        </w:rPr>
        <w:fldChar w:fldCharType="end"/>
      </w:r>
      <w:bookmarkStart w:id="225" w:name="_Toc408137283"/>
      <w:r w:rsidR="00EB2F28">
        <w:t>. ábra</w:t>
      </w:r>
      <w:bookmarkEnd w:id="224"/>
      <w:r w:rsidR="00EB2F28">
        <w:t xml:space="preserve"> – Egyszerű detektálás eredménye vertikális helyzetű képek alapján. Balra a részeredmények, míg jobbra a végeredmények láthatók.</w:t>
      </w:r>
      <w:bookmarkEnd w:id="225"/>
    </w:p>
    <w:p w:rsidR="00381706" w:rsidRDefault="00381706" w:rsidP="00381706">
      <w:pPr>
        <w:ind w:firstLine="0"/>
      </w:pPr>
    </w:p>
    <w:p w:rsidR="00381706" w:rsidRDefault="00381706" w:rsidP="0080618F">
      <w:pPr>
        <w:ind w:firstLine="0"/>
      </w:pPr>
      <w:r>
        <w:tab/>
        <w:t>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w:t>
      </w:r>
      <w:r w:rsidR="00085802">
        <w:t xml:space="preserve"> (lásd </w:t>
      </w:r>
      <w:r w:rsidR="00085802">
        <w:fldChar w:fldCharType="begin"/>
      </w:r>
      <w:r w:rsidR="00085802">
        <w:instrText xml:space="preserve"> REF _Ref408077263 \h </w:instrText>
      </w:r>
      <w:r w:rsidR="00085802">
        <w:fldChar w:fldCharType="separate"/>
      </w:r>
      <w:r w:rsidR="00085802">
        <w:rPr>
          <w:noProof/>
        </w:rPr>
        <w:t>5</w:t>
      </w:r>
      <w:r w:rsidR="00085802">
        <w:t>.</w:t>
      </w:r>
      <w:r w:rsidR="00085802">
        <w:rPr>
          <w:noProof/>
        </w:rPr>
        <w:t>2</w:t>
      </w:r>
      <w:r w:rsidR="00085802">
        <w:t>. ábra</w:t>
      </w:r>
      <w:r w:rsidR="00085802">
        <w:fldChar w:fldCharType="end"/>
      </w:r>
      <w:r w:rsidR="00085802">
        <w:t>)</w:t>
      </w:r>
      <w:r>
        <w:t xml:space="preserve">.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1B593D" w:rsidRDefault="001B593D" w:rsidP="001B593D">
      <w:r>
        <w:t>A „Settings…” menüpont a rendszer konfigurálására szolgál, funkcióit később részletesen ismertetjük. Az itt</w:t>
      </w:r>
      <w:r w:rsidRPr="00377F14">
        <w:t xml:space="preserve"> kiválasztott elemek mind külön ablakban nyílnak meg. Új folyamatot nem lehet indítani, amíg a konfigurálást be nem fejeztük, az ablakot be kell zárni.</w:t>
      </w:r>
    </w:p>
    <w:p w:rsidR="001B593D" w:rsidRDefault="001B593D" w:rsidP="001B593D">
      <w:r>
        <w:t>A „Help…” menüpont alatt található gombra kattintva („About MSSCV…”) egy felugró ablakban a programmal kapcsolatos információk jelennek meg.</w:t>
      </w:r>
    </w:p>
    <w:p w:rsidR="001B593D" w:rsidRPr="00377F14" w:rsidRDefault="001B593D" w:rsidP="001B593D">
      <w:pPr>
        <w:pStyle w:val="Cmsor2"/>
        <w:rPr>
          <w:rFonts w:cs="Times New Roman"/>
        </w:rPr>
      </w:pPr>
      <w:bookmarkStart w:id="226" w:name="_Toc408137336"/>
      <w:r w:rsidRPr="00377F14">
        <w:rPr>
          <w:rFonts w:cs="Times New Roman"/>
        </w:rPr>
        <w:t>Interfészek</w:t>
      </w:r>
      <w:bookmarkEnd w:id="226"/>
      <w:r w:rsidRPr="00377F14">
        <w:rPr>
          <w:rFonts w:cs="Times New Roman"/>
        </w:rPr>
        <w:t xml:space="preserve"> </w:t>
      </w:r>
    </w:p>
    <w:p w:rsidR="001B593D" w:rsidRPr="00377F14" w:rsidRDefault="001B593D" w:rsidP="001B593D">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 Ezek közül nem mindegyik betar</w:t>
      </w:r>
      <w:r>
        <w:t>tása kötelező, egyesek</w:t>
      </w:r>
      <w:r w:rsidRPr="00377F14">
        <w:t xml:space="preserve"> csak a helyes megvalósítást segíti</w:t>
      </w:r>
      <w:r>
        <w:t>k</w:t>
      </w:r>
      <w:r w:rsidRPr="00377F14">
        <w:t>. Természetesen a kiemelteken kívül az egyes részeknek is lehetnek saját interfészei, de most csak a teljes programra kiterjedőkkel foglalkozunk.</w:t>
      </w:r>
    </w:p>
    <w:p w:rsidR="001B593D" w:rsidRDefault="001B593D" w:rsidP="001B593D"/>
    <w:p w:rsidR="0080618F" w:rsidRDefault="0080618F" w:rsidP="0080618F">
      <w:pPr>
        <w:keepNext/>
        <w:ind w:firstLine="0"/>
        <w:jc w:val="center"/>
      </w:pPr>
      <w:r>
        <w:rPr>
          <w:noProof/>
        </w:rPr>
        <w:lastRenderedPageBreak/>
        <w:drawing>
          <wp:inline distT="0" distB="0" distL="0" distR="0" wp14:anchorId="4599F68D" wp14:editId="3E944C53">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3850" cy="3797517"/>
                    </a:xfrm>
                    <a:prstGeom prst="rect">
                      <a:avLst/>
                    </a:prstGeom>
                  </pic:spPr>
                </pic:pic>
              </a:graphicData>
            </a:graphic>
          </wp:inline>
        </w:drawing>
      </w:r>
    </w:p>
    <w:bookmarkStart w:id="227" w:name="_Ref408077263"/>
    <w:p w:rsidR="0080618F" w:rsidRDefault="003E65BB" w:rsidP="0080618F">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2</w:t>
      </w:r>
      <w:r w:rsidR="00B47F62">
        <w:rPr>
          <w:noProof/>
        </w:rPr>
        <w:fldChar w:fldCharType="end"/>
      </w:r>
      <w:bookmarkStart w:id="228" w:name="_Toc408137284"/>
      <w:r w:rsidR="0080618F">
        <w:t>. ábra</w:t>
      </w:r>
      <w:bookmarkEnd w:id="227"/>
      <w:r w:rsidR="0080618F">
        <w:t xml:space="preserve"> –</w:t>
      </w:r>
      <w:r w:rsidR="003C1D27">
        <w:t xml:space="preserve"> Több kép</w:t>
      </w:r>
      <w:r w:rsidR="0080618F">
        <w:t xml:space="preserve"> megnyitása az „Open vertical images…” vagy az „Open hrizontal images…” menüpont kiválasztása után.</w:t>
      </w:r>
      <w:bookmarkEnd w:id="228"/>
    </w:p>
    <w:p w:rsidR="00730643" w:rsidRPr="00377F14" w:rsidRDefault="0090596C" w:rsidP="0090596C">
      <w:pPr>
        <w:pStyle w:val="Cmsor3"/>
        <w:rPr>
          <w:rFonts w:cs="Times New Roman"/>
        </w:rPr>
      </w:pPr>
      <w:bookmarkStart w:id="229" w:name="_Toc408137337"/>
      <w:r w:rsidRPr="00377F14">
        <w:rPr>
          <w:rFonts w:cs="Times New Roman"/>
        </w:rPr>
        <w:t>Image Process Service interfész</w:t>
      </w:r>
      <w:bookmarkEnd w:id="229"/>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76286A">
        <w:t xml:space="preserve"> (lásd </w:t>
      </w:r>
      <w:r w:rsidR="0076286A">
        <w:fldChar w:fldCharType="begin"/>
      </w:r>
      <w:r w:rsidR="0076286A">
        <w:instrText xml:space="preserve"> REF _Ref408077333 \h </w:instrText>
      </w:r>
      <w:r w:rsidR="0076286A">
        <w:fldChar w:fldCharType="separate"/>
      </w:r>
      <w:r w:rsidR="0076286A">
        <w:rPr>
          <w:noProof/>
        </w:rPr>
        <w:t>5</w:t>
      </w:r>
      <w:r w:rsidR="0076286A">
        <w:t>.</w:t>
      </w:r>
      <w:r w:rsidR="0076286A">
        <w:rPr>
          <w:noProof/>
        </w:rPr>
        <w:t>3</w:t>
      </w:r>
      <w:r w:rsidR="0076286A">
        <w:t>. ábra</w:t>
      </w:r>
      <w:r w:rsidR="0076286A">
        <w:fldChar w:fldCharType="end"/>
      </w:r>
      <w:r w:rsidR="0076286A">
        <w:t>)</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5A40E278" wp14:editId="063CF907">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bookmarkStart w:id="230" w:name="_Ref408077333"/>
    <w:p w:rsidR="0052522D" w:rsidRPr="00377F14" w:rsidRDefault="003E65BB" w:rsidP="00973DAB">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3</w:t>
      </w:r>
      <w:r w:rsidR="00B47F62">
        <w:rPr>
          <w:noProof/>
        </w:rPr>
        <w:fldChar w:fldCharType="end"/>
      </w:r>
      <w:bookmarkStart w:id="231" w:name="_Toc408137285"/>
      <w:r w:rsidR="00973DAB">
        <w:t>. ábra</w:t>
      </w:r>
      <w:bookmarkEnd w:id="230"/>
      <w:r w:rsidR="00973DAB">
        <w:t xml:space="preserve"> – I</w:t>
      </w:r>
      <w:r w:rsidR="000F070E">
        <w:t>I</w:t>
      </w:r>
      <w:r w:rsidR="00973DAB">
        <w:t>mageProcessService és az általa használt SubresultAvailableEventHandler delegált felépítése.</w:t>
      </w:r>
      <w:bookmarkEnd w:id="231"/>
    </w:p>
    <w:p w:rsidR="00594BD6" w:rsidRPr="00377F14" w:rsidRDefault="00594BD6" w:rsidP="00594BD6">
      <w:pPr>
        <w:pStyle w:val="Cmsor3"/>
        <w:rPr>
          <w:rFonts w:cs="Times New Roman"/>
        </w:rPr>
      </w:pPr>
      <w:bookmarkStart w:id="232" w:name="_Toc408137338"/>
      <w:r w:rsidRPr="00377F14">
        <w:rPr>
          <w:rFonts w:cs="Times New Roman"/>
        </w:rPr>
        <w:t>Subprocess Service interfész</w:t>
      </w:r>
      <w:bookmarkEnd w:id="232"/>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6C2A3671" wp14:editId="2A777008">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bookmarkStart w:id="233" w:name="_Ref408077366"/>
    <w:p w:rsidR="008C17A0" w:rsidRPr="00377F14" w:rsidRDefault="003E65BB" w:rsidP="008C17A0">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4</w:t>
      </w:r>
      <w:r w:rsidR="00B47F62">
        <w:rPr>
          <w:noProof/>
        </w:rPr>
        <w:fldChar w:fldCharType="end"/>
      </w:r>
      <w:bookmarkStart w:id="234" w:name="_Toc408137286"/>
      <w:r w:rsidR="008C17A0">
        <w:t>. ábra</w:t>
      </w:r>
      <w:bookmarkEnd w:id="233"/>
      <w:r w:rsidR="008C17A0">
        <w:t xml:space="preserve"> – </w:t>
      </w:r>
      <w:r w:rsidR="00FA6FFE">
        <w:t>IS</w:t>
      </w:r>
      <w:r w:rsidR="008C17A0">
        <w:t>ubprocessService felépítése</w:t>
      </w:r>
      <w:bookmarkEnd w:id="234"/>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w:t>
      </w:r>
      <w:r w:rsidR="00827076">
        <w:t xml:space="preserve"> (lásd </w:t>
      </w:r>
      <w:r w:rsidR="00827076">
        <w:fldChar w:fldCharType="begin"/>
      </w:r>
      <w:r w:rsidR="00827076">
        <w:instrText xml:space="preserve"> REF _Ref408077366 \h </w:instrText>
      </w:r>
      <w:r w:rsidR="00827076">
        <w:fldChar w:fldCharType="separate"/>
      </w:r>
      <w:r w:rsidR="00827076">
        <w:rPr>
          <w:noProof/>
        </w:rPr>
        <w:t>5</w:t>
      </w:r>
      <w:r w:rsidR="00827076">
        <w:t>.</w:t>
      </w:r>
      <w:r w:rsidR="00827076">
        <w:rPr>
          <w:noProof/>
        </w:rPr>
        <w:t>4</w:t>
      </w:r>
      <w:r w:rsidR="00827076">
        <w:t>. ábra</w:t>
      </w:r>
      <w:r w:rsidR="00827076">
        <w:fldChar w:fldCharType="end"/>
      </w:r>
      <w:r w:rsidR="00827076">
        <w:t>)</w:t>
      </w:r>
      <w:r w:rsidR="00E420F4" w:rsidRPr="00377F14">
        <w:t>.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235" w:name="_Toc408137339"/>
      <w:r>
        <w:lastRenderedPageBreak/>
        <w:t>Kisegítő osztályok</w:t>
      </w:r>
      <w:bookmarkEnd w:id="235"/>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w:t>
      </w:r>
      <w:r w:rsidR="00352713">
        <w:t xml:space="preserve"> (lásd </w:t>
      </w:r>
      <w:r w:rsidR="00352713">
        <w:fldChar w:fldCharType="begin"/>
      </w:r>
      <w:r w:rsidR="00352713">
        <w:instrText xml:space="preserve"> REF _Ref408077399 \h </w:instrText>
      </w:r>
      <w:r w:rsidR="00352713">
        <w:fldChar w:fldCharType="separate"/>
      </w:r>
      <w:r w:rsidR="00352713">
        <w:rPr>
          <w:noProof/>
        </w:rPr>
        <w:t>5</w:t>
      </w:r>
      <w:r w:rsidR="00352713">
        <w:t>.</w:t>
      </w:r>
      <w:r w:rsidR="00352713">
        <w:rPr>
          <w:noProof/>
        </w:rPr>
        <w:t>5</w:t>
      </w:r>
      <w:r w:rsidR="00352713">
        <w:t>. ábra</w:t>
      </w:r>
      <w:r w:rsidR="00352713">
        <w:fldChar w:fldCharType="end"/>
      </w:r>
      <w:r w:rsidR="00352713">
        <w:t>)</w:t>
      </w:r>
      <w:r w:rsidR="001C4BBD">
        <w:t>.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4311BACC" wp14:editId="1A38006C">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bookmarkStart w:id="236" w:name="_Ref408077399"/>
    <w:p w:rsidR="004C67FF" w:rsidRPr="00841D21" w:rsidRDefault="003E65BB" w:rsidP="004C67FF">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5</w:t>
      </w:r>
      <w:r w:rsidR="00B47F62">
        <w:rPr>
          <w:noProof/>
        </w:rPr>
        <w:fldChar w:fldCharType="end"/>
      </w:r>
      <w:bookmarkStart w:id="237" w:name="_Toc408137287"/>
      <w:r w:rsidR="004C67FF">
        <w:t>. ábra</w:t>
      </w:r>
      <w:bookmarkEnd w:id="236"/>
      <w:r w:rsidR="004C67FF">
        <w:t xml:space="preserve"> – A képek egyszerű és gyors megnyitására létrehozott kisegítő osztály szerkezete.</w:t>
      </w:r>
      <w:bookmarkEnd w:id="237"/>
    </w:p>
    <w:p w:rsidR="00905571" w:rsidRPr="00377F14" w:rsidRDefault="00905571" w:rsidP="00905571">
      <w:pPr>
        <w:pStyle w:val="Cmsor2"/>
        <w:rPr>
          <w:rFonts w:cs="Times New Roman"/>
        </w:rPr>
      </w:pPr>
      <w:bookmarkStart w:id="238" w:name="_Toc408137340"/>
      <w:r w:rsidRPr="00377F14">
        <w:rPr>
          <w:rFonts w:cs="Times New Roman"/>
        </w:rPr>
        <w:t>Felhő detektáló modul</w:t>
      </w:r>
      <w:bookmarkEnd w:id="238"/>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2155E4">
        <w:t xml:space="preserve"> (lásd </w:t>
      </w:r>
      <w:r w:rsidR="002155E4">
        <w:fldChar w:fldCharType="begin"/>
      </w:r>
      <w:r w:rsidR="002155E4">
        <w:instrText xml:space="preserve"> REF _Ref408077548 \h </w:instrText>
      </w:r>
      <w:r w:rsidR="002155E4">
        <w:fldChar w:fldCharType="separate"/>
      </w:r>
      <w:r w:rsidR="002155E4">
        <w:rPr>
          <w:noProof/>
        </w:rPr>
        <w:t>5</w:t>
      </w:r>
      <w:r w:rsidR="002155E4">
        <w:t>.</w:t>
      </w:r>
      <w:r w:rsidR="002155E4">
        <w:rPr>
          <w:noProof/>
        </w:rPr>
        <w:t>7</w:t>
      </w:r>
      <w:r w:rsidR="002155E4">
        <w:t>. ábra</w:t>
      </w:r>
      <w:r w:rsidR="002155E4">
        <w:fldChar w:fldCharType="end"/>
      </w:r>
      <w:r w:rsidR="002155E4">
        <w:t>)</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1E2911">
        <w:t xml:space="preserve"> (lásd </w:t>
      </w:r>
      <w:r w:rsidR="001E2911">
        <w:fldChar w:fldCharType="begin"/>
      </w:r>
      <w:r w:rsidR="001E2911">
        <w:instrText xml:space="preserve"> REF _Ref408077574 \h </w:instrText>
      </w:r>
      <w:r w:rsidR="001E2911">
        <w:fldChar w:fldCharType="separate"/>
      </w:r>
      <w:r w:rsidR="001E2911">
        <w:rPr>
          <w:noProof/>
        </w:rPr>
        <w:t>5</w:t>
      </w:r>
      <w:r w:rsidR="001E2911">
        <w:t>.</w:t>
      </w:r>
      <w:r w:rsidR="001E2911">
        <w:rPr>
          <w:noProof/>
        </w:rPr>
        <w:t>8</w:t>
      </w:r>
      <w:r w:rsidR="001E2911">
        <w:t>. ábra</w:t>
      </w:r>
      <w:r w:rsidR="001E2911">
        <w:fldChar w:fldCharType="end"/>
      </w:r>
      <w:r w:rsidR="001E2911">
        <w:t>)</w:t>
      </w:r>
      <w:r w:rsidR="00BB1375" w:rsidRPr="00377F14">
        <w:t>.</w:t>
      </w:r>
    </w:p>
    <w:p w:rsidR="00A56680" w:rsidRDefault="00A56680" w:rsidP="00A56680">
      <w:pPr>
        <w:keepNext/>
        <w:jc w:val="center"/>
      </w:pPr>
      <w:r>
        <w:rPr>
          <w:noProof/>
        </w:rPr>
        <w:lastRenderedPageBreak/>
        <w:drawing>
          <wp:inline distT="0" distB="0" distL="0" distR="0" wp14:anchorId="717500AE" wp14:editId="30A7FE0F">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3850" cy="3544733"/>
                    </a:xfrm>
                    <a:prstGeom prst="rect">
                      <a:avLst/>
                    </a:prstGeom>
                  </pic:spPr>
                </pic:pic>
              </a:graphicData>
            </a:graphic>
          </wp:inline>
        </w:drawing>
      </w:r>
    </w:p>
    <w:bookmarkStart w:id="239" w:name="_Ref408077461"/>
    <w:p w:rsidR="00A56680" w:rsidRPr="00377F14" w:rsidRDefault="003E65BB" w:rsidP="00A56680">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6</w:t>
      </w:r>
      <w:r w:rsidR="00B47F62">
        <w:rPr>
          <w:noProof/>
        </w:rPr>
        <w:fldChar w:fldCharType="end"/>
      </w:r>
      <w:bookmarkStart w:id="240" w:name="_Toc408137288"/>
      <w:r w:rsidR="00A56680">
        <w:t>. ábra</w:t>
      </w:r>
      <w:bookmarkEnd w:id="239"/>
      <w:r w:rsidR="00A56680">
        <w:t xml:space="preserve"> – Felhő detektálás küszöbértékeinek manuális beállítása három eltérő típusú felhő alapján. A fenti sorban az eredeti képek, míg az alsóban a küszöbölt képek láthatók.</w:t>
      </w:r>
      <w:bookmarkEnd w:id="240"/>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5065DD">
        <w:t xml:space="preserve"> (lásd </w:t>
      </w:r>
      <w:r w:rsidR="005065DD">
        <w:fldChar w:fldCharType="begin"/>
      </w:r>
      <w:r w:rsidR="005065DD">
        <w:instrText xml:space="preserve"> REF _Ref408077461 \h </w:instrText>
      </w:r>
      <w:r w:rsidR="005065DD">
        <w:fldChar w:fldCharType="separate"/>
      </w:r>
      <w:r w:rsidR="005065DD">
        <w:rPr>
          <w:noProof/>
        </w:rPr>
        <w:t>5</w:t>
      </w:r>
      <w:r w:rsidR="005065DD">
        <w:t>.</w:t>
      </w:r>
      <w:r w:rsidR="005065DD">
        <w:rPr>
          <w:noProof/>
        </w:rPr>
        <w:t>6</w:t>
      </w:r>
      <w:r w:rsidR="005065DD">
        <w:t>. ábra</w:t>
      </w:r>
      <w:r w:rsidR="005065DD">
        <w:fldChar w:fldCharType="end"/>
      </w:r>
      <w:r w:rsidR="005065DD">
        <w:t>)</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r w:rsidR="00E405C2">
        <w:t>esetén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w:t>
      </w:r>
      <w:r w:rsidR="00AE10BE" w:rsidRPr="00377F14">
        <w:lastRenderedPageBreak/>
        <w:t>utána még van lehetőség manuálisan pontosítani, így célszerű mindig az a</w:t>
      </w:r>
      <w:r w:rsidR="007F6A22" w:rsidRPr="00377F14">
        <w:t>utomatikus beállítással kezdeni.</w:t>
      </w:r>
    </w:p>
    <w:p w:rsidR="005F56D3" w:rsidRDefault="005F56D3" w:rsidP="005F56D3">
      <w:pPr>
        <w:keepNext/>
        <w:jc w:val="center"/>
      </w:pPr>
      <w:r>
        <w:rPr>
          <w:noProof/>
        </w:rPr>
        <w:drawing>
          <wp:inline distT="0" distB="0" distL="0" distR="0" wp14:anchorId="37CA6030" wp14:editId="69D8EA00">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bookmarkStart w:id="241" w:name="_Ref408077548"/>
    <w:p w:rsidR="005F56D3" w:rsidRDefault="003E65BB" w:rsidP="005F56D3">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7</w:t>
      </w:r>
      <w:r w:rsidR="00B47F62">
        <w:rPr>
          <w:noProof/>
        </w:rPr>
        <w:fldChar w:fldCharType="end"/>
      </w:r>
      <w:bookmarkStart w:id="242" w:name="_Toc408137289"/>
      <w:r w:rsidR="005F56D3">
        <w:t>. ábra</w:t>
      </w:r>
      <w:bookmarkEnd w:id="241"/>
      <w:r w:rsidR="005F56D3">
        <w:t xml:space="preserve"> – A felhők típusát és az égbolt borultságát meghatározó modul felépítése.</w:t>
      </w:r>
      <w:bookmarkEnd w:id="242"/>
    </w:p>
    <w:p w:rsidR="005F56D3" w:rsidRDefault="005F56D3" w:rsidP="005F56D3">
      <w:pPr>
        <w:keepNext/>
        <w:jc w:val="center"/>
      </w:pPr>
      <w:r>
        <w:rPr>
          <w:noProof/>
        </w:rPr>
        <w:lastRenderedPageBreak/>
        <w:drawing>
          <wp:inline distT="0" distB="0" distL="0" distR="0" wp14:anchorId="4195F6AA" wp14:editId="3124AA7B">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bookmarkStart w:id="243" w:name="_Ref408077574"/>
    <w:p w:rsidR="005F56D3" w:rsidRPr="005F56D3" w:rsidRDefault="003E65BB" w:rsidP="005F56D3">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8</w:t>
      </w:r>
      <w:r w:rsidR="00B47F62">
        <w:rPr>
          <w:noProof/>
        </w:rPr>
        <w:fldChar w:fldCharType="end"/>
      </w:r>
      <w:bookmarkStart w:id="244" w:name="_Toc408137290"/>
      <w:r w:rsidR="005F56D3">
        <w:t>. ábra</w:t>
      </w:r>
      <w:bookmarkEnd w:id="243"/>
      <w:r w:rsidR="005F56D3">
        <w:t xml:space="preserve">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244"/>
      <w:r w:rsidR="005F56D3">
        <w:t xml:space="preserve"> </w:t>
      </w:r>
    </w:p>
    <w:p w:rsidR="009A2C3F" w:rsidRPr="00377F14" w:rsidRDefault="000F32E1" w:rsidP="000F32E1">
      <w:pPr>
        <w:pStyle w:val="Cmsor2"/>
        <w:rPr>
          <w:rFonts w:cs="Times New Roman"/>
        </w:rPr>
      </w:pPr>
      <w:bookmarkStart w:id="245" w:name="_Toc408137341"/>
      <w:r w:rsidRPr="00377F14">
        <w:rPr>
          <w:rFonts w:cs="Times New Roman"/>
        </w:rPr>
        <w:t>Magassági szélirány detektálása modul</w:t>
      </w:r>
      <w:bookmarkEnd w:id="245"/>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Accord.NET könyvtár</w:t>
      </w:r>
      <w:r w:rsidR="00750286">
        <w:t xml:space="preserve"> felhasználásával számítja ki az </w:t>
      </w:r>
      <w:r w:rsidR="00656482" w:rsidRPr="00377F14">
        <w:t>eredményt</w:t>
      </w:r>
      <w:r w:rsidR="00294EE0">
        <w:t xml:space="preserve"> (lásd </w:t>
      </w:r>
      <w:r w:rsidR="00294EE0">
        <w:fldChar w:fldCharType="begin"/>
      </w:r>
      <w:r w:rsidR="00294EE0">
        <w:instrText xml:space="preserve"> REF _Ref408077615 \h </w:instrText>
      </w:r>
      <w:r w:rsidR="00294EE0">
        <w:fldChar w:fldCharType="separate"/>
      </w:r>
      <w:r w:rsidR="00294EE0">
        <w:rPr>
          <w:noProof/>
        </w:rPr>
        <w:t>5</w:t>
      </w:r>
      <w:r w:rsidR="00294EE0">
        <w:t>.</w:t>
      </w:r>
      <w:r w:rsidR="00294EE0">
        <w:rPr>
          <w:noProof/>
        </w:rPr>
        <w:t>9</w:t>
      </w:r>
      <w:r w:rsidR="00294EE0">
        <w:t>. ábra</w:t>
      </w:r>
      <w:r w:rsidR="00294EE0">
        <w:fldChar w:fldCharType="end"/>
      </w:r>
      <w:r w:rsidR="00E238AE">
        <w:t xml:space="preserve"> és </w:t>
      </w:r>
      <w:r w:rsidR="00E238AE">
        <w:fldChar w:fldCharType="begin"/>
      </w:r>
      <w:r w:rsidR="00E238AE">
        <w:instrText xml:space="preserve"> REF _Ref408077652 \h </w:instrText>
      </w:r>
      <w:r w:rsidR="00E238AE">
        <w:fldChar w:fldCharType="separate"/>
      </w:r>
      <w:r w:rsidR="00E238AE">
        <w:rPr>
          <w:noProof/>
        </w:rPr>
        <w:t>5</w:t>
      </w:r>
      <w:r w:rsidR="00E238AE">
        <w:t>.</w:t>
      </w:r>
      <w:r w:rsidR="00E238AE">
        <w:rPr>
          <w:noProof/>
        </w:rPr>
        <w:t>10</w:t>
      </w:r>
      <w:r w:rsidR="00E238AE">
        <w:t>. ábra</w:t>
      </w:r>
      <w:r w:rsidR="00E238AE">
        <w:fldChar w:fldCharType="end"/>
      </w:r>
      <w:r w:rsidR="00294EE0">
        <w:t>)</w:t>
      </w:r>
      <w:r w:rsidR="00656482" w:rsidRPr="00377F14">
        <w: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66ACF88A" wp14:editId="14C7A765">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bookmarkStart w:id="246" w:name="_Ref408077615"/>
    <w:p w:rsidR="00732330" w:rsidRDefault="003E65BB" w:rsidP="00732330">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9</w:t>
      </w:r>
      <w:r w:rsidR="00B47F62">
        <w:rPr>
          <w:noProof/>
        </w:rPr>
        <w:fldChar w:fldCharType="end"/>
      </w:r>
      <w:bookmarkStart w:id="247" w:name="_Toc408137291"/>
      <w:r w:rsidR="00732330">
        <w:t>. ábra</w:t>
      </w:r>
      <w:bookmarkEnd w:id="246"/>
      <w:r w:rsidR="00732330">
        <w:t xml:space="preserve"> – A felhők mozgásának meghatározására szolgáló</w:t>
      </w:r>
      <w:r w:rsidR="000E75AA">
        <w:t xml:space="preserve"> alap modul szerkezete</w:t>
      </w:r>
      <w:r w:rsidR="00732330">
        <w:t>.</w:t>
      </w:r>
      <w:bookmarkEnd w:id="247"/>
    </w:p>
    <w:p w:rsidR="000E75AA" w:rsidRDefault="000E75AA" w:rsidP="000E75AA">
      <w:pPr>
        <w:keepNext/>
        <w:jc w:val="center"/>
      </w:pPr>
      <w:r>
        <w:rPr>
          <w:noProof/>
        </w:rPr>
        <w:drawing>
          <wp:inline distT="0" distB="0" distL="0" distR="0" wp14:anchorId="4A6D7853" wp14:editId="64ADEF8D">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bookmarkStart w:id="248" w:name="_Ref408077652"/>
    <w:p w:rsidR="000E75AA" w:rsidRPr="000E75AA" w:rsidRDefault="003E65BB" w:rsidP="000E75AA">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10</w:t>
      </w:r>
      <w:r w:rsidR="00B47F62">
        <w:rPr>
          <w:noProof/>
        </w:rPr>
        <w:fldChar w:fldCharType="end"/>
      </w:r>
      <w:bookmarkStart w:id="249" w:name="_Toc408137292"/>
      <w:r w:rsidR="000E75AA">
        <w:t>. ábra</w:t>
      </w:r>
      <w:bookmarkEnd w:id="248"/>
      <w:r w:rsidR="000E75AA">
        <w:t xml:space="preserve"> – A felhők mozgását detektáló osztály felépítése. Az ISubProcessService interfész megvalósítására nincs lehetőség, mivel nem végez módosítást a képen.</w:t>
      </w:r>
      <w:bookmarkEnd w:id="249"/>
    </w:p>
    <w:p w:rsidR="00934BBC" w:rsidRDefault="00934BBC" w:rsidP="00934BBC">
      <w:pPr>
        <w:pStyle w:val="Cmsor2"/>
        <w:rPr>
          <w:rFonts w:cs="Times New Roman"/>
        </w:rPr>
      </w:pPr>
      <w:bookmarkStart w:id="250" w:name="_Toc408137342"/>
      <w:r w:rsidRPr="00377F14">
        <w:rPr>
          <w:rFonts w:cs="Times New Roman"/>
        </w:rPr>
        <w:t>Esőzés detektálása modul</w:t>
      </w:r>
      <w:bookmarkEnd w:id="250"/>
    </w:p>
    <w:p w:rsidR="000B150F" w:rsidRDefault="000B150F" w:rsidP="000B150F">
      <w:r>
        <w:rPr>
          <w:highlight w:val="white"/>
        </w:rPr>
        <w:t xml:space="preserve">Ebben a modulban célunk képfeldolgozással lehető legpontosabban meghatározni, hogy épp esik-e az adott időpillanatban, és ebből kikövetkeztetni, hogy mikor kezdett esni, és mikor fejeződött be. </w:t>
      </w:r>
      <w:r>
        <w:t>Az algoritmus implementálásához elegendő volt az Aforge.NET programkönyvtár használata.</w:t>
      </w:r>
    </w:p>
    <w:p w:rsidR="000B150F" w:rsidRDefault="000B150F" w:rsidP="000B150F">
      <w:r>
        <w:t xml:space="preserve">A folyamat két egyértelműen elkülöníthető fázisból áll. Az első fázis során az adott egymás után következő képeken meg kell keresnünk az esőcseppeket. Ezen műveletek elvégzésére egy olyan implementációt használunk, amely megvalósítja az IRaindropDetector interfészt (lásd </w:t>
      </w:r>
      <w:r>
        <w:fldChar w:fldCharType="begin"/>
      </w:r>
      <w:r>
        <w:instrText xml:space="preserve"> REF _Ref408131879 \h </w:instrText>
      </w:r>
      <w:r>
        <w:fldChar w:fldCharType="separate"/>
      </w:r>
      <w:r>
        <w:rPr>
          <w:noProof/>
        </w:rPr>
        <w:t>5</w:t>
      </w:r>
      <w:r>
        <w:t>.</w:t>
      </w:r>
      <w:r>
        <w:rPr>
          <w:noProof/>
        </w:rPr>
        <w:t>11</w:t>
      </w:r>
      <w:r>
        <w:t>. ábra</w:t>
      </w:r>
      <w:r>
        <w:fldChar w:fldCharType="end"/>
      </w:r>
      <w:r>
        <w:t>). Egyetlen metódust szükséges megvalósítani, ez pedig a „Detect()”. Ez a megadott paraméterek alapján vissza fogja adni a talált esőcseppeket, ezek számát, valamint a műveletek körülményeit jellemző értékeket (naplózás, részeredmények stb.).</w:t>
      </w:r>
    </w:p>
    <w:p w:rsidR="000B150F" w:rsidRDefault="000B150F" w:rsidP="000B150F">
      <w:pPr>
        <w:pStyle w:val="Kpalrs"/>
        <w:keepNext/>
      </w:pPr>
      <w:r>
        <w:rPr>
          <w:noProof/>
        </w:rPr>
        <w:lastRenderedPageBreak/>
        <w:drawing>
          <wp:inline distT="0" distB="0" distL="0" distR="0" wp14:anchorId="7FCBE789" wp14:editId="4C7E6183">
            <wp:extent cx="2019300" cy="120015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300" cy="1200150"/>
                    </a:xfrm>
                    <a:prstGeom prst="rect">
                      <a:avLst/>
                    </a:prstGeom>
                    <a:noFill/>
                    <a:ln>
                      <a:noFill/>
                    </a:ln>
                  </pic:spPr>
                </pic:pic>
              </a:graphicData>
            </a:graphic>
          </wp:inline>
        </w:drawing>
      </w:r>
    </w:p>
    <w:bookmarkStart w:id="251" w:name="_Ref408131879"/>
    <w:p w:rsid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11</w:t>
      </w:r>
      <w:r w:rsidR="00B47F62">
        <w:rPr>
          <w:noProof/>
        </w:rPr>
        <w:fldChar w:fldCharType="end"/>
      </w:r>
      <w:bookmarkStart w:id="252" w:name="_Toc408137293"/>
      <w:r w:rsidR="000B150F">
        <w:t>. ábra</w:t>
      </w:r>
      <w:bookmarkEnd w:id="251"/>
      <w:r w:rsidR="000B150F">
        <w:t xml:space="preserve"> - Az esőcseppek detektálását egy IRaindropDetector interfész implementációja végzi.</w:t>
      </w:r>
      <w:bookmarkEnd w:id="252"/>
    </w:p>
    <w:p w:rsidR="000B150F" w:rsidRDefault="000B150F" w:rsidP="000B150F">
      <w:r>
        <w:t xml:space="preserve">Ahhoz, hogy a cseppeket felismerjük, a megfelelő paramétereket egy interfészen keresztül – „IRaindropDetectionContext” – szeretnénk átadni (lásd </w:t>
      </w:r>
      <w:r>
        <w:fldChar w:fldCharType="begin"/>
      </w:r>
      <w:r>
        <w:instrText xml:space="preserve"> REF _Ref408131916 \h </w:instrText>
      </w:r>
      <w:r>
        <w:fldChar w:fldCharType="separate"/>
      </w:r>
      <w:r>
        <w:rPr>
          <w:noProof/>
        </w:rPr>
        <w:t>5</w:t>
      </w:r>
      <w:r>
        <w:t>.</w:t>
      </w:r>
      <w:r>
        <w:rPr>
          <w:noProof/>
        </w:rPr>
        <w:t>12</w:t>
      </w:r>
      <w:r>
        <w:t>. ábra</w:t>
      </w:r>
      <w:r>
        <w:fldChar w:fldCharType="end"/>
      </w:r>
      <w:r>
        <w:t>). Ez az interfész felelős, továbbá a műveletek elvégzésének a során létrejövő tulajdonságok, paraméterek és képek tárolására, utaztatására. Végezetül az esőcsepp régiókat is itt fogjuk visszaadni. A cél a bővíthetőség, így bármely közbeiktatott – az eredetit kiegészítő – lépés így bármikor elérheti és módosíthatja a paramétereket.</w:t>
      </w:r>
    </w:p>
    <w:p w:rsidR="000B150F" w:rsidRDefault="000B150F" w:rsidP="000B150F">
      <w:pPr>
        <w:keepNext/>
        <w:jc w:val="center"/>
      </w:pPr>
      <w:r>
        <w:rPr>
          <w:noProof/>
        </w:rPr>
        <w:drawing>
          <wp:inline distT="0" distB="0" distL="0" distR="0" wp14:anchorId="276FCA6A" wp14:editId="06B50699">
            <wp:extent cx="2247900" cy="1895475"/>
            <wp:effectExtent l="0" t="0" r="0" b="9525"/>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253" w:name="_Ref408131916"/>
    <w:p w:rsid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12</w:t>
      </w:r>
      <w:r w:rsidR="00B47F62">
        <w:rPr>
          <w:noProof/>
        </w:rPr>
        <w:fldChar w:fldCharType="end"/>
      </w:r>
      <w:bookmarkStart w:id="254" w:name="_Toc408137294"/>
      <w:r w:rsidR="000B150F">
        <w:t>. ábra</w:t>
      </w:r>
      <w:bookmarkEnd w:id="253"/>
      <w:r w:rsidR="000B150F">
        <w:t xml:space="preserve"> - Az esőcseppek detektálásához szükséges paramétereket egy IRaindropDetectionContext interfészen keresztül adjuk át. Ugyanezen az interfészen keresztül utaztatjuk a folyamat során keletkezett paramétereket és a végeredményt is.</w:t>
      </w:r>
      <w:bookmarkEnd w:id="254"/>
    </w:p>
    <w:p w:rsidR="000B150F" w:rsidRDefault="000B150F" w:rsidP="000B150F">
      <w:r>
        <w:t>Az IRaindropDetectionContext paraméterei a következők:</w:t>
      </w:r>
    </w:p>
    <w:p w:rsidR="000B150F" w:rsidRDefault="000B150F" w:rsidP="000B150F">
      <w:pPr>
        <w:pStyle w:val="Listaszerbekezds"/>
        <w:numPr>
          <w:ilvl w:val="0"/>
          <w:numId w:val="31"/>
        </w:numPr>
      </w:pPr>
      <w:r>
        <w:t>CustomProperties – Ez egy IDictionary típus, melyben olyan kulcs-érték párokat tárolunk, mely a folyamatban felmerülő különböző értékeket – és természetesen a hozzájuk tartozó elnevezéseket – tárolja.</w:t>
      </w:r>
    </w:p>
    <w:p w:rsidR="000B150F" w:rsidRDefault="000B150F" w:rsidP="000B150F">
      <w:pPr>
        <w:pStyle w:val="Listaszerbekezds"/>
        <w:numPr>
          <w:ilvl w:val="0"/>
          <w:numId w:val="31"/>
        </w:numPr>
      </w:pPr>
      <w:r>
        <w:t>History – Egy egyszerű karakterláncokat tartalmazó lista, mely csupán arra szolgál, hogy egy későbbi naplózást implementáló rendszer az algoritmus lépéseit perzisztálja, adott esetben szimplán megjelenítse a képernyőt, ha erre lenne szükség.</w:t>
      </w:r>
    </w:p>
    <w:p w:rsidR="000B150F" w:rsidRDefault="000B150F" w:rsidP="000B150F">
      <w:pPr>
        <w:pStyle w:val="Listaszerbekezds"/>
        <w:numPr>
          <w:ilvl w:val="0"/>
          <w:numId w:val="31"/>
        </w:numPr>
      </w:pPr>
      <w:r>
        <w:t>Images – Szintén egy IDictionary típus, melynél az értékek Bitmap típusúak. Ide kerül az összes kép – beleértve a forrás és valamely végső képet. Az egyes előfeldolgozási lépések is innen érhetőek el.</w:t>
      </w:r>
    </w:p>
    <w:p w:rsidR="000B150F" w:rsidRDefault="000B150F" w:rsidP="000B150F">
      <w:pPr>
        <w:pStyle w:val="Listaszerbekezds"/>
        <w:numPr>
          <w:ilvl w:val="0"/>
          <w:numId w:val="31"/>
        </w:numPr>
      </w:pPr>
      <w:r>
        <w:lastRenderedPageBreak/>
        <w:t>RaindropCount – Egy egyszerű 32 bites integer típusú szám, mely a legvégső műveletek elvégzésekor kap értéket. Ez ad információt arról, hogy hány darab esőcseppet detektált a rendszer az aktuális képen.</w:t>
      </w:r>
    </w:p>
    <w:p w:rsidR="000B150F" w:rsidRDefault="000B150F" w:rsidP="000B150F">
      <w:pPr>
        <w:pStyle w:val="Listaszerbekezds"/>
        <w:numPr>
          <w:ilvl w:val="0"/>
          <w:numId w:val="31"/>
        </w:numPr>
      </w:pPr>
      <w:r>
        <w:t>RaindropRegions – Végezetül egy Rectangle típusú lista, melyek a típus jellegéből fakadóan koordinátákkal jelöli, hogy hol lettek detektálva az egyes cseppek.</w:t>
      </w:r>
    </w:p>
    <w:p w:rsidR="000B150F" w:rsidRDefault="000B150F" w:rsidP="000B150F">
      <w:r>
        <w:t>A kontextusban két féle kulcs-érték párt tartalmazó listánk van, egyik amely az egyedi tulajdonságokat tárolja, másik pedig a létrejött képeket. Ahhoz, hogy minden modul könnyedén megtalálja a számára megfelelő objektumot, ahhoz egy konstansokból álló kulcs listát volt célszerű bevezetni. Ez természetesen közel sem azt jelenti, hogy csak ezekre a kulcs értékekre lett leredukálva a lista, viszont az alapvető lépések végeredményeit egy előre definiált kulcs mögé tesszük. Ezen kulcsok a következő konvenció alapján kerültek elnevezésre: Gyüjtőnév.Elnevezés. Például a „SourceImages.Latest” kulcs mögé kerül, az időben legkésőbb készül esőcseppek detektálására szánt kép.</w:t>
      </w:r>
    </w:p>
    <w:p w:rsidR="000B150F" w:rsidRDefault="000B150F" w:rsidP="000B150F">
      <w:r>
        <w:t xml:space="preserve">Az előfeldolgozás számos olyan képfeldolgozási műveletet tartalmaz, mely az egyes lépések bemenő paramétereinek módosításával egészen más eredményt érhetünk el. Az egyes paraméterek finomításának a teszteléséhez bevezettük annak a lehetőségét, hogy a felhasználó egy képen be tudja jelölni a cseppeket. Így a különböző értékek alapján lefutott algoritmus eredménye összevehető az elvárt képpel. Erre egy IRainDetectionTester interfész implementációja hivatott (lásd </w:t>
      </w:r>
      <w:r>
        <w:fldChar w:fldCharType="begin"/>
      </w:r>
      <w:r>
        <w:instrText xml:space="preserve"> REF _Ref408131987 \h </w:instrText>
      </w:r>
      <w:r>
        <w:fldChar w:fldCharType="separate"/>
      </w:r>
      <w:r>
        <w:rPr>
          <w:noProof/>
        </w:rPr>
        <w:t>5</w:t>
      </w:r>
      <w:r>
        <w:t>.</w:t>
      </w:r>
      <w:r>
        <w:rPr>
          <w:noProof/>
        </w:rPr>
        <w:t>13</w:t>
      </w:r>
      <w:r>
        <w:t>. ábra</w:t>
      </w:r>
      <w:r>
        <w:fldChar w:fldCharType="end"/>
      </w:r>
      <w:r>
        <w:t>). Ennek egy egyértelmű metódusa van, a „Run()”. Ez két paramétert vár, egyik a már megismert kontextus, a másik pedig egy Rectangle lista, mely a felhasználó által bejelölt cseppek alapján jött létre.</w:t>
      </w:r>
    </w:p>
    <w:p w:rsidR="000B150F" w:rsidRDefault="000B150F" w:rsidP="000B150F">
      <w:r>
        <w:t>A tesztelés végeredményét egy „IRaindropDetectionTestResult” tárolja (lásd</w:t>
      </w:r>
      <w:r w:rsidR="00DA4ED4">
        <w:t xml:space="preserve"> </w:t>
      </w:r>
      <w:r w:rsidR="00DA4ED4">
        <w:fldChar w:fldCharType="begin"/>
      </w:r>
      <w:r w:rsidR="00DA4ED4">
        <w:instrText xml:space="preserve"> REF _Ref408132036 \h </w:instrText>
      </w:r>
      <w:r w:rsidR="00DA4ED4">
        <w:fldChar w:fldCharType="separate"/>
      </w:r>
      <w:r w:rsidR="00DA4ED4">
        <w:rPr>
          <w:noProof/>
        </w:rPr>
        <w:t>5</w:t>
      </w:r>
      <w:r w:rsidR="00DA4ED4">
        <w:t>.</w:t>
      </w:r>
      <w:r w:rsidR="00DA4ED4">
        <w:rPr>
          <w:noProof/>
        </w:rPr>
        <w:t>14</w:t>
      </w:r>
      <w:r w:rsidR="00DA4ED4">
        <w:t>. ábra</w:t>
      </w:r>
      <w:r w:rsidR="00DA4ED4">
        <w:fldChar w:fldCharType="end"/>
      </w:r>
      <w:r>
        <w:t>). Paraméterei a következők:</w:t>
      </w:r>
    </w:p>
    <w:p w:rsidR="000B150F" w:rsidRDefault="000B150F" w:rsidP="000B150F">
      <w:pPr>
        <w:pStyle w:val="Listaszerbekezds"/>
        <w:numPr>
          <w:ilvl w:val="0"/>
          <w:numId w:val="31"/>
        </w:numPr>
      </w:pPr>
      <w:r>
        <w:t>RaindropDetectionContext: A paraméterül adott IRaindropDetectionContext kiegészítve a tesztelés során létrejött képekkel. Ilyenkor lehetséges létrejövő kép az eredeti kép színes keretekkel a cseppek körül.</w:t>
      </w:r>
    </w:p>
    <w:p w:rsidR="000B150F" w:rsidRDefault="000B150F" w:rsidP="000B150F">
      <w:pPr>
        <w:pStyle w:val="Listaszerbekezds"/>
        <w:numPr>
          <w:ilvl w:val="0"/>
          <w:numId w:val="31"/>
        </w:numPr>
      </w:pPr>
      <w:r>
        <w:t>FalsePositive: 32 bites integer, mely a nem igazi esőcseppek detektálásának a számát tartalmazza.</w:t>
      </w:r>
    </w:p>
    <w:p w:rsidR="000B150F" w:rsidRDefault="000B150F" w:rsidP="000B150F">
      <w:pPr>
        <w:pStyle w:val="Listaszerbekezds"/>
        <w:numPr>
          <w:ilvl w:val="0"/>
          <w:numId w:val="31"/>
        </w:numPr>
      </w:pPr>
      <w:r>
        <w:t>FalseNegative: 32 bites integer, mely a nem detektált esőcseppek számát tartalmazza.</w:t>
      </w:r>
    </w:p>
    <w:p w:rsidR="000B150F" w:rsidRDefault="000B150F" w:rsidP="000B150F">
      <w:pPr>
        <w:pStyle w:val="Listaszerbekezds"/>
        <w:numPr>
          <w:ilvl w:val="0"/>
          <w:numId w:val="31"/>
        </w:numPr>
      </w:pPr>
      <w:r>
        <w:t>TruePositive: 32 bites integer, mely a sikeresen detektált esőcseppek számát tartalmazza.</w:t>
      </w:r>
    </w:p>
    <w:p w:rsidR="000B150F" w:rsidRDefault="000B150F" w:rsidP="000B150F">
      <w:pPr>
        <w:pStyle w:val="Listaszerbekezds"/>
        <w:numPr>
          <w:ilvl w:val="0"/>
          <w:numId w:val="31"/>
        </w:numPr>
      </w:pPr>
      <w:r>
        <w:t>TestRaindropRegions: A felhasználó által megadott régiók.</w:t>
      </w:r>
    </w:p>
    <w:p w:rsidR="000B150F" w:rsidRDefault="000B150F" w:rsidP="000B150F">
      <w:pPr>
        <w:keepNext/>
        <w:jc w:val="center"/>
      </w:pPr>
      <w:r>
        <w:rPr>
          <w:noProof/>
        </w:rPr>
        <w:lastRenderedPageBreak/>
        <w:drawing>
          <wp:inline distT="0" distB="0" distL="0" distR="0" wp14:anchorId="69CAD6FF" wp14:editId="25A6F66A">
            <wp:extent cx="2009775" cy="1190625"/>
            <wp:effectExtent l="0" t="0" r="9525"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9775" cy="1190625"/>
                    </a:xfrm>
                    <a:prstGeom prst="rect">
                      <a:avLst/>
                    </a:prstGeom>
                    <a:noFill/>
                    <a:ln>
                      <a:noFill/>
                    </a:ln>
                  </pic:spPr>
                </pic:pic>
              </a:graphicData>
            </a:graphic>
          </wp:inline>
        </w:drawing>
      </w:r>
    </w:p>
    <w:bookmarkStart w:id="255" w:name="_Ref408131987"/>
    <w:p w:rsidR="000B150F" w:rsidRDefault="003E65BB" w:rsidP="000B150F">
      <w:pPr>
        <w:pStyle w:val="Kpalrs"/>
        <w:ind w:left="1080"/>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13</w:t>
      </w:r>
      <w:r w:rsidR="00B47F62">
        <w:rPr>
          <w:noProof/>
        </w:rPr>
        <w:fldChar w:fldCharType="end"/>
      </w:r>
      <w:bookmarkStart w:id="256" w:name="_Toc408137295"/>
      <w:r w:rsidR="000B150F">
        <w:t>. ábra</w:t>
      </w:r>
      <w:bookmarkEnd w:id="255"/>
      <w:r w:rsidR="000B150F">
        <w:t xml:space="preserve"> - A felhasználó által tesztelés céljából bejelölt esőcseppeket a képen az IRainDetectionTester interfész implementációja veti össze. Így értékelhetőek az egyes algoritmusok.</w:t>
      </w:r>
      <w:bookmarkEnd w:id="256"/>
    </w:p>
    <w:p w:rsidR="000B150F" w:rsidRDefault="000B150F" w:rsidP="000B150F">
      <w:pPr>
        <w:pStyle w:val="Kpalrs"/>
      </w:pPr>
    </w:p>
    <w:p w:rsidR="000B150F" w:rsidRDefault="000B150F" w:rsidP="000B150F">
      <w:pPr>
        <w:pStyle w:val="Kpalrs"/>
        <w:keepNext/>
        <w:ind w:left="810"/>
      </w:pPr>
      <w:r>
        <w:rPr>
          <w:noProof/>
        </w:rPr>
        <w:drawing>
          <wp:inline distT="0" distB="0" distL="0" distR="0" wp14:anchorId="11480B11" wp14:editId="13DD3464">
            <wp:extent cx="2247900" cy="18954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3399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bookmarkStart w:id="257" w:name="_Ref408132036"/>
    <w:p w:rsidR="000B150F" w:rsidRPr="000B150F" w:rsidRDefault="003E65BB" w:rsidP="000B150F">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14</w:t>
      </w:r>
      <w:r w:rsidR="00B47F62">
        <w:rPr>
          <w:noProof/>
        </w:rPr>
        <w:fldChar w:fldCharType="end"/>
      </w:r>
      <w:bookmarkStart w:id="258" w:name="_Toc408137296"/>
      <w:r w:rsidR="000B150F">
        <w:t>. ábra</w:t>
      </w:r>
      <w:bookmarkEnd w:id="257"/>
      <w:r w:rsidR="000B150F">
        <w:t xml:space="preserve"> - A felhasználó által megadott esőcseppek és az algoritmus által detektált cseppek összevetésének az eredményét egy IRaindropDetectionTestResult interfészen keresztül adjuk vissza.</w:t>
      </w:r>
      <w:bookmarkEnd w:id="258"/>
    </w:p>
    <w:p w:rsidR="0037394C" w:rsidRDefault="0037394C" w:rsidP="0037394C">
      <w:pPr>
        <w:pStyle w:val="Cmsor2"/>
      </w:pPr>
      <w:bookmarkStart w:id="259" w:name="_Toc408137343"/>
      <w:r>
        <w:t>Fejlesztői verzió</w:t>
      </w:r>
      <w:bookmarkEnd w:id="259"/>
    </w:p>
    <w:p w:rsidR="0037394C" w:rsidRDefault="0037394C" w:rsidP="0037394C">
      <w:r>
        <w:t xml:space="preserve">A fent leírt rendszer mellett megvalósításra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FC1CD8" w:rsidRDefault="00FC1CD8" w:rsidP="00FC1CD8">
      <w:pPr>
        <w:keepNext/>
        <w:jc w:val="center"/>
      </w:pPr>
      <w:r>
        <w:rPr>
          <w:noProof/>
        </w:rPr>
        <w:lastRenderedPageBreak/>
        <w:drawing>
          <wp:inline distT="0" distB="0" distL="0" distR="0" wp14:anchorId="282F900F" wp14:editId="43B65DF9">
            <wp:extent cx="5399405" cy="2877654"/>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9405" cy="2877654"/>
                    </a:xfrm>
                    <a:prstGeom prst="rect">
                      <a:avLst/>
                    </a:prstGeom>
                  </pic:spPr>
                </pic:pic>
              </a:graphicData>
            </a:graphic>
          </wp:inline>
        </w:drawing>
      </w:r>
    </w:p>
    <w:bookmarkStart w:id="260" w:name="_Ref408132968"/>
    <w:p w:rsidR="00FC1CD8" w:rsidRDefault="003E65BB" w:rsidP="00FC1CD8">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15</w:t>
      </w:r>
      <w:r w:rsidR="00B47F62">
        <w:rPr>
          <w:noProof/>
        </w:rPr>
        <w:fldChar w:fldCharType="end"/>
      </w:r>
      <w:bookmarkStart w:id="261" w:name="_Toc408137297"/>
      <w:r w:rsidR="00FC1CD8">
        <w:t>. ábra</w:t>
      </w:r>
      <w:bookmarkEnd w:id="260"/>
      <w:r w:rsidR="00FC1CD8">
        <w:t xml:space="preserve"> – A borultságot és felhő típusát figyelő modul felhasználói felülete grafikus megjelenítés esetén.</w:t>
      </w:r>
      <w:bookmarkEnd w:id="261"/>
    </w:p>
    <w:p w:rsidR="0037394C" w:rsidRDefault="0037394C" w:rsidP="0037394C">
      <w:r>
        <w:t>Az ég borultságát, illetve a felhők típusát meghatározó modul</w:t>
      </w:r>
      <w:r w:rsidR="00706794">
        <w:t>t az „Opciók” menüpont, „Felhők detektálása” almenüpontjával nyithatjuk meg.</w:t>
      </w:r>
      <w:r w:rsidR="00B20A5D">
        <w:t xml:space="preserve"> Amennyiben már lett megnyitva kép, az automatikusan betöltődik, ha nem, akkor a „File” menüpont megfelelő parancsának kiválasztásával tehetjük meg. Lehetőségünk van egyetlen kép és sorozat megnyitására, valamint képek megnyitására statisztika készítés</w:t>
      </w:r>
      <w:r w:rsidR="002A5BC7">
        <w:t>éhez</w:t>
      </w:r>
      <w:r w:rsidR="00B20A5D">
        <w:t>.</w:t>
      </w:r>
      <w:r w:rsidR="00706794">
        <w:t xml:space="preserve"> A</w:t>
      </w:r>
      <w:r w:rsidR="00FC1CD8">
        <w:t xml:space="preserve">z ablakban három kép jelenik meg (lásd </w:t>
      </w:r>
      <w:r w:rsidR="00FC1CD8">
        <w:fldChar w:fldCharType="begin"/>
      </w:r>
      <w:r w:rsidR="00FC1CD8">
        <w:instrText xml:space="preserve"> REF _Ref408132968 \h </w:instrText>
      </w:r>
      <w:r w:rsidR="00FC1CD8">
        <w:fldChar w:fldCharType="separate"/>
      </w:r>
      <w:r w:rsidR="00FC1CD8">
        <w:rPr>
          <w:noProof/>
        </w:rPr>
        <w:t>5</w:t>
      </w:r>
      <w:r w:rsidR="00FC1CD8">
        <w:t>.</w:t>
      </w:r>
      <w:r w:rsidR="00FC1CD8">
        <w:rPr>
          <w:noProof/>
        </w:rPr>
        <w:t>15</w:t>
      </w:r>
      <w:r w:rsidR="00FC1CD8">
        <w:t>. ábra</w:t>
      </w:r>
      <w:r w:rsidR="00FC1CD8">
        <w:fldChar w:fldCharType="end"/>
      </w:r>
      <w:r w:rsidR="00FC1CD8">
        <w:t>). A baloldalon felül található az eredeti, míg a jobbra lévő a szaturációs és elmosott kép. A bal alsó részen a küszöbölt kép látható. A</w:t>
      </w:r>
      <w:r>
        <w:t xml:space="preserve"> grafikus megjelenítés mellett még egyéb a fejlesztést, dokumentálást, tesztelést segítő funkciók is kerültek. Ilyen a mért adatok összehasonlítása az észlelők által megadottakkal.</w:t>
      </w:r>
      <w:r w:rsidR="00FC1CD8">
        <w:t xml:space="preserve"> Kijelezve az ablak jobb alsó negyedében van, így az eredményekről egyből információt kaphatunk.</w:t>
      </w:r>
      <w:r>
        <w:t xml:space="preserve"> Ezt a rendszer képes több képen vagy akár sorozaton elvégezni, majd minden egyes eredményt egy szöveges fájlban tárol</w:t>
      </w:r>
      <w:r w:rsidR="00FC1CD8">
        <w:t>ni</w:t>
      </w:r>
      <w:r>
        <w:t>.</w:t>
      </w:r>
      <w:r w:rsidR="004F7265">
        <w:t xml:space="preserve"> Ezt az értéket a „File” menüpontban található szövegdoboz értékének változtatásával állíthatjuk be.</w:t>
      </w:r>
      <w:r>
        <w:t xml:space="preserve"> Minden importált adat tartalmazza a kép nevét, a szakemberek által megadott borultságot és felhő típust, valamint a program által mértet.</w:t>
      </w:r>
      <w:r w:rsidR="00FC1CD8">
        <w:t xml:space="preserve"> Sorozatképekkel való tesztelés esetén lehetőségünk van megadni, hogy a program hány képet számítson egy sorozatnak. Ezzel az első és utolsó kép készítése között eltelt időt befolyásolhatjuk, ami újabb tesztelési lehetőségeket biztosít ezen a téren.</w:t>
      </w:r>
      <w:r>
        <w:t xml:space="preserve"> Ez a funkció a program működésének kiértékelését nagymértékben gyorsította, mivel akár ezer képen végrehajtott folyamatokról is egyszerűen készíthetünk statisztikát.</w:t>
      </w:r>
      <w:r w:rsidR="00926336">
        <w:t xml:space="preserve"> Mivel ez egy hosszú folyamat, az ablak alján egy sáv lett elhelyezve, ami jelzi a feldolgozás állapotát. Azonban előfordul, hogy nem automatikusan szeretnénk teszteket végezni, hanem egyenként az általunk kiválasztott képeken. Ennek segítésére található a jobb oldalon </w:t>
      </w:r>
      <w:r w:rsidR="00926336">
        <w:lastRenderedPageBreak/>
        <w:t>kijelzett információk között egy „Pontosság” érték, mely minden automatikusan futtatott feldolgozás után az eredménynek megfelelően változik.</w:t>
      </w:r>
      <w:r>
        <w:t xml:space="preserve"> </w:t>
      </w:r>
    </w:p>
    <w:p w:rsidR="00EE171D" w:rsidRDefault="00EE171D" w:rsidP="00EE171D">
      <w:pPr>
        <w:keepNext/>
        <w:jc w:val="center"/>
      </w:pPr>
      <w:r>
        <w:rPr>
          <w:noProof/>
        </w:rPr>
        <w:drawing>
          <wp:inline distT="0" distB="0" distL="0" distR="0" wp14:anchorId="46400115" wp14:editId="2076647D">
            <wp:extent cx="5399405" cy="2877654"/>
            <wp:effectExtent l="0" t="0" r="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9405" cy="2877654"/>
                    </a:xfrm>
                    <a:prstGeom prst="rect">
                      <a:avLst/>
                    </a:prstGeom>
                  </pic:spPr>
                </pic:pic>
              </a:graphicData>
            </a:graphic>
          </wp:inline>
        </w:drawing>
      </w:r>
    </w:p>
    <w:bookmarkStart w:id="262" w:name="_Ref408136817"/>
    <w:p w:rsidR="00EE171D" w:rsidRDefault="003E65BB" w:rsidP="00EE171D">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ARABIC \s 1 </w:instrText>
      </w:r>
      <w:r w:rsidR="00B47F62">
        <w:fldChar w:fldCharType="separate"/>
      </w:r>
      <w:r>
        <w:rPr>
          <w:noProof/>
        </w:rPr>
        <w:t>16</w:t>
      </w:r>
      <w:r w:rsidR="00B47F62">
        <w:rPr>
          <w:noProof/>
        </w:rPr>
        <w:fldChar w:fldCharType="end"/>
      </w:r>
      <w:bookmarkStart w:id="263" w:name="_Toc408137298"/>
      <w:r w:rsidR="00EE171D">
        <w:t>. ábra</w:t>
      </w:r>
      <w:bookmarkEnd w:id="262"/>
      <w:r w:rsidR="00EE171D">
        <w:t xml:space="preserve"> – Grafikus rendszerünk</w:t>
      </w:r>
      <w:r w:rsidR="00EE171D" w:rsidRPr="00377F14">
        <w:t xml:space="preserve"> működése esőcseppek detektálása közben. Látható, hogy milyen útvonalat járt be az algoritmus, ameddig a végső érték meg nem született.</w:t>
      </w:r>
      <w:bookmarkEnd w:id="263"/>
    </w:p>
    <w:p w:rsidR="00C22CD0" w:rsidRDefault="00C22CD0" w:rsidP="0037394C">
      <w:r>
        <w:t>Hogy egyszerűbb legyen megfigyelni, hogy a feldolgozás mely része okoz esetleges hibát a végeredményben, a detektálást a felhasználónak lehetősége van lépésről lépésre lefuttatni. Ezt a „Detektálás” menüpont almenüpontjaival lehet megtenni. Ebben az esetben azonban fontos a helyes végrehajtási sorrend betartása a megfelelő eredmény érdekében. Ezt könnyen betarthatjuk, ha a menüpontok között fentről lefelé haladunk. Köztük az utolsó az automatikus detektálásra szolgál, amivel egy gombnyomással végezhetjük el a detektálást.</w:t>
      </w:r>
      <w:r w:rsidR="00991632">
        <w:t xml:space="preserve"> Minden műveletek végrehajtásában nincs változás a szöveges felülethez képest.</w:t>
      </w:r>
      <w:r w:rsidR="00926336">
        <w:t xml:space="preserve"> A funkciónak köszönhetően volt lehetőség különböző beállításokkal való tesztelésre is, ami alapján fontos következtetéseket vonhattunk le a fejlesztés során.</w:t>
      </w:r>
      <w:r>
        <w:t xml:space="preserve"> </w:t>
      </w:r>
    </w:p>
    <w:p w:rsidR="00EE171D" w:rsidRDefault="00EE171D" w:rsidP="00EE171D">
      <w:pPr>
        <w:keepNext/>
        <w:jc w:val="center"/>
      </w:pPr>
      <w:r>
        <w:rPr>
          <w:noProof/>
        </w:rPr>
        <w:lastRenderedPageBreak/>
        <w:drawing>
          <wp:inline distT="0" distB="0" distL="0" distR="0" wp14:anchorId="78F9CB6D" wp14:editId="21FE0165">
            <wp:extent cx="3295650" cy="2333625"/>
            <wp:effectExtent l="0" t="0" r="0" b="9525"/>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95650" cy="2333625"/>
                    </a:xfrm>
                    <a:prstGeom prst="rect">
                      <a:avLst/>
                    </a:prstGeom>
                  </pic:spPr>
                </pic:pic>
              </a:graphicData>
            </a:graphic>
          </wp:inline>
        </w:drawing>
      </w:r>
    </w:p>
    <w:bookmarkStart w:id="264" w:name="_Ref408136834"/>
    <w:p w:rsidR="00EE171D" w:rsidRDefault="003E65BB" w:rsidP="00EE171D">
      <w:pPr>
        <w:pStyle w:val="Kpalrs"/>
      </w:pPr>
      <w:r>
        <w:fldChar w:fldCharType="begin"/>
      </w:r>
      <w:r>
        <w:instrText xml:space="preserve"> STYLEREF 1 \s </w:instrText>
      </w:r>
      <w:r>
        <w:fldChar w:fldCharType="separate"/>
      </w:r>
      <w:r>
        <w:rPr>
          <w:noProof/>
        </w:rPr>
        <w:t>5</w:t>
      </w:r>
      <w:r>
        <w:fldChar w:fldCharType="end"/>
      </w:r>
      <w:r>
        <w:t>.</w:t>
      </w:r>
      <w:r w:rsidR="00B47F62">
        <w:fldChar w:fldCharType="begin"/>
      </w:r>
      <w:r w:rsidR="00B47F62">
        <w:instrText xml:space="preserve"> SEQ ábra \* AR</w:instrText>
      </w:r>
      <w:r w:rsidR="00B47F62">
        <w:instrText xml:space="preserve">ABIC \s 1 </w:instrText>
      </w:r>
      <w:r w:rsidR="00B47F62">
        <w:fldChar w:fldCharType="separate"/>
      </w:r>
      <w:r>
        <w:rPr>
          <w:noProof/>
        </w:rPr>
        <w:t>17</w:t>
      </w:r>
      <w:r w:rsidR="00B47F62">
        <w:rPr>
          <w:noProof/>
        </w:rPr>
        <w:fldChar w:fldCharType="end"/>
      </w:r>
      <w:bookmarkStart w:id="265" w:name="_Toc408137299"/>
      <w:r w:rsidR="00EE171D">
        <w:t>. ábra</w:t>
      </w:r>
      <w:bookmarkEnd w:id="264"/>
      <w:r w:rsidR="00EE171D">
        <w:t xml:space="preserve"> – Funkciók végrehajtása egyenként grafikus esődetektálás esetén.</w:t>
      </w:r>
      <w:bookmarkEnd w:id="265"/>
    </w:p>
    <w:p w:rsidR="00EE171D" w:rsidRDefault="00706794" w:rsidP="0075770F">
      <w:pPr>
        <w:pStyle w:val="Kpalrs"/>
        <w:jc w:val="both"/>
        <w:rPr>
          <w:i w:val="0"/>
          <w:color w:val="000000"/>
          <w:sz w:val="24"/>
          <w:szCs w:val="24"/>
        </w:rPr>
      </w:pPr>
      <w:r>
        <w:rPr>
          <w:i w:val="0"/>
          <w:color w:val="000000"/>
          <w:sz w:val="24"/>
          <w:szCs w:val="24"/>
        </w:rPr>
        <w:tab/>
        <w:t>Az esőcseppek detektálásáért felelős modul az eredeti ablakban fut, ami két részre van osztva. Baloldalon egy lista látható, ami a feldolgozás egyes lépéseit tartalmazza, míg a jobb oldalon mindig az aktuálisan kiválasztott listaelemhez tartozó kép van megjelenítve</w:t>
      </w:r>
      <w:r w:rsidR="00EF5D28">
        <w:rPr>
          <w:i w:val="0"/>
          <w:color w:val="000000"/>
          <w:sz w:val="24"/>
          <w:szCs w:val="24"/>
        </w:rPr>
        <w:t xml:space="preserve"> (lásd </w:t>
      </w:r>
      <w:r w:rsidR="00EF5D28">
        <w:rPr>
          <w:i w:val="0"/>
          <w:color w:val="000000"/>
          <w:sz w:val="24"/>
          <w:szCs w:val="24"/>
        </w:rPr>
        <w:fldChar w:fldCharType="begin"/>
      </w:r>
      <w:r w:rsidR="00EF5D28">
        <w:rPr>
          <w:i w:val="0"/>
          <w:color w:val="000000"/>
          <w:sz w:val="24"/>
          <w:szCs w:val="24"/>
        </w:rPr>
        <w:instrText xml:space="preserve"> REF _Ref408136817 \h  \* MERGEFORMAT </w:instrText>
      </w:r>
      <w:r w:rsidR="00EF5D28">
        <w:rPr>
          <w:i w:val="0"/>
          <w:color w:val="000000"/>
          <w:sz w:val="24"/>
          <w:szCs w:val="24"/>
        </w:rPr>
      </w:r>
      <w:r w:rsidR="00EF5D28">
        <w:rPr>
          <w:i w:val="0"/>
          <w:color w:val="000000"/>
          <w:sz w:val="24"/>
          <w:szCs w:val="24"/>
        </w:rPr>
        <w:fldChar w:fldCharType="separate"/>
      </w:r>
      <w:r w:rsidR="00EF5D28" w:rsidRPr="00EF5D28">
        <w:rPr>
          <w:i w:val="0"/>
          <w:color w:val="000000"/>
          <w:sz w:val="24"/>
          <w:szCs w:val="24"/>
        </w:rPr>
        <w:t>5.16. ábra</w:t>
      </w:r>
      <w:r w:rsidR="00EF5D28">
        <w:rPr>
          <w:i w:val="0"/>
          <w:color w:val="000000"/>
          <w:sz w:val="24"/>
          <w:szCs w:val="24"/>
        </w:rPr>
        <w:fldChar w:fldCharType="end"/>
      </w:r>
      <w:r w:rsidR="00EF5D28">
        <w:rPr>
          <w:i w:val="0"/>
          <w:color w:val="000000"/>
          <w:sz w:val="24"/>
          <w:szCs w:val="24"/>
        </w:rPr>
        <w:t>)</w:t>
      </w:r>
      <w:r>
        <w:rPr>
          <w:i w:val="0"/>
          <w:color w:val="000000"/>
          <w:sz w:val="24"/>
          <w:szCs w:val="24"/>
        </w:rPr>
        <w:t>.</w:t>
      </w:r>
      <w:r w:rsidR="00156512">
        <w:rPr>
          <w:i w:val="0"/>
          <w:color w:val="000000"/>
          <w:sz w:val="24"/>
          <w:szCs w:val="24"/>
        </w:rPr>
        <w:t xml:space="preserve"> Első lépésként egy képet kell megnyitnunk, amin a detektálást végre szeretnénk hajtani. Ezt a „File” menüpont „Megnyitás” parancsával tehetjük meg. Kép megnyitása után az „Esőcseppek detektálása” gombra kattintva kezdhetjük meg a műveleteket. Azonban ez teljesen manuálisan működik, egy újabb felugró ablakban haladhatunk végig a lépéseken</w:t>
      </w:r>
      <w:r w:rsidR="00EF5D28">
        <w:rPr>
          <w:i w:val="0"/>
          <w:color w:val="000000"/>
          <w:sz w:val="24"/>
          <w:szCs w:val="24"/>
        </w:rPr>
        <w:t xml:space="preserve"> (lásd </w:t>
      </w:r>
      <w:r w:rsidR="00EF5D28">
        <w:rPr>
          <w:i w:val="0"/>
          <w:color w:val="000000"/>
          <w:sz w:val="24"/>
          <w:szCs w:val="24"/>
        </w:rPr>
        <w:fldChar w:fldCharType="begin"/>
      </w:r>
      <w:r w:rsidR="00EF5D28">
        <w:rPr>
          <w:i w:val="0"/>
          <w:color w:val="000000"/>
          <w:sz w:val="24"/>
          <w:szCs w:val="24"/>
        </w:rPr>
        <w:instrText xml:space="preserve"> REF _Ref408136834 \h  \* MERGEFORMAT </w:instrText>
      </w:r>
      <w:r w:rsidR="00EF5D28">
        <w:rPr>
          <w:i w:val="0"/>
          <w:color w:val="000000"/>
          <w:sz w:val="24"/>
          <w:szCs w:val="24"/>
        </w:rPr>
      </w:r>
      <w:r w:rsidR="00EF5D28">
        <w:rPr>
          <w:i w:val="0"/>
          <w:color w:val="000000"/>
          <w:sz w:val="24"/>
          <w:szCs w:val="24"/>
        </w:rPr>
        <w:fldChar w:fldCharType="separate"/>
      </w:r>
      <w:r w:rsidR="00EF5D28" w:rsidRPr="00EF5D28">
        <w:rPr>
          <w:i w:val="0"/>
          <w:color w:val="000000"/>
          <w:sz w:val="24"/>
          <w:szCs w:val="24"/>
        </w:rPr>
        <w:t>5.17. ábra</w:t>
      </w:r>
      <w:r w:rsidR="00EF5D28">
        <w:rPr>
          <w:i w:val="0"/>
          <w:color w:val="000000"/>
          <w:sz w:val="24"/>
          <w:szCs w:val="24"/>
        </w:rPr>
        <w:fldChar w:fldCharType="end"/>
      </w:r>
      <w:r w:rsidR="00EF5D28">
        <w:rPr>
          <w:i w:val="0"/>
          <w:color w:val="000000"/>
          <w:sz w:val="24"/>
          <w:szCs w:val="24"/>
        </w:rPr>
        <w:t>)</w:t>
      </w:r>
      <w:r w:rsidR="00156512">
        <w:rPr>
          <w:i w:val="0"/>
          <w:color w:val="000000"/>
          <w:sz w:val="24"/>
          <w:szCs w:val="24"/>
        </w:rPr>
        <w:t xml:space="preserve">. Ha egy művelet kiválasztása után szeretnénk megtekinteni a végeredményt, a főablakra kattintva a megfelelő listaelem kiválasztásával a műveletvégző ablak bezárása nélkül megtehetjük. </w:t>
      </w:r>
    </w:p>
    <w:p w:rsidR="00F93BA7" w:rsidRPr="00706794" w:rsidRDefault="00F93BA7" w:rsidP="0075770F">
      <w:pPr>
        <w:pStyle w:val="Kpalrs"/>
        <w:jc w:val="both"/>
      </w:pPr>
      <w:r w:rsidRPr="00377F14">
        <w:rPr>
          <w:color w:val="000000"/>
          <w:szCs w:val="22"/>
        </w:rPr>
        <w:br w:type="page"/>
      </w:r>
    </w:p>
    <w:p w:rsidR="00F2142D" w:rsidRPr="00377F14" w:rsidRDefault="00C92126" w:rsidP="009F788E">
      <w:pPr>
        <w:pStyle w:val="Cmsor1"/>
      </w:pPr>
      <w:bookmarkStart w:id="266" w:name="_Toc385287747"/>
      <w:bookmarkStart w:id="267" w:name="_Toc408137344"/>
      <w:bookmarkEnd w:id="172"/>
      <w:r w:rsidRPr="00377F14">
        <w:rPr>
          <w:rStyle w:val="Kiemels2"/>
          <w:b/>
        </w:rPr>
        <w:lastRenderedPageBreak/>
        <w:t>Továbbfejlesztési lehetőségek</w:t>
      </w:r>
      <w:bookmarkEnd w:id="266"/>
      <w:bookmarkEnd w:id="267"/>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w:t>
      </w:r>
      <w:r w:rsidR="006F5B64">
        <w:t xml:space="preserve"> esőzés detektálása esetében –</w:t>
      </w:r>
      <w:r w:rsidRPr="00377F14">
        <w:t>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268" w:name="_Toc408137345"/>
      <w:r>
        <w:lastRenderedPageBreak/>
        <w:t>Összegzés</w:t>
      </w:r>
      <w:bookmarkEnd w:id="268"/>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269" w:name="_Toc408137346"/>
      <w:r>
        <w:lastRenderedPageBreak/>
        <w:t>Summary</w:t>
      </w:r>
      <w:bookmarkEnd w:id="269"/>
    </w:p>
    <w:p w:rsidR="00234AFD" w:rsidRDefault="00234AFD" w:rsidP="00234AFD">
      <w:pPr>
        <w:spacing w:before="120"/>
        <w:ind w:firstLine="426"/>
      </w:pPr>
      <w:r>
        <w:t>For the request of the Hungarian Meteorological Service we developed a system for supporting the work of the observers, and improved it continously. We wish to specify their estimations with the help of a computer vision system on certain fields: the examination of the cloud cover state of the sky, verification of cloud types, determination of wind direction and finally estimation of start and finish time of rainfall. We had to optimize our algorithms according to different constraints. Those are for example taking photoes relatively rarely or using the already set up cameras that are looking at the horizont or vertically towards the sky.  Despite of that our estimations are not perfect, we can help the work of the observers with the results.</w:t>
      </w:r>
    </w:p>
    <w:p w:rsidR="00234AFD" w:rsidRDefault="00234AFD" w:rsidP="00234AFD">
      <w:pPr>
        <w:spacing w:before="120"/>
        <w:ind w:firstLine="426"/>
      </w:pPr>
      <w:r>
        <w:t xml:space="preserve">We can set apart clouds from the sky during the process of cloud cover state estimation, when the sky is grey. It works well independently the color of the clouds. Furthermore it can detect correctly even if the cover state is 8 oktas, or the sky is clear. As a result we get true data for the state of cloud cover as well. Worthy of note that observers work within 1 okta margin of error, so they are allowed to diverge one okta from the correct value. So during testing we also accepted this variance as correct. We tested the program on different types of clouds, with fully covered and clear sky under different circumstances. It turned out that our algorithm can filter different noises well. But we have to take into consideration that on the picture there could be different types of clouds at the same time. In that case the program can specify only the type of lower clouds, or Cumulus, if the image contains these types, regardless of Stratus clouds on the picture. </w:t>
      </w:r>
    </w:p>
    <w:p w:rsidR="00234AFD" w:rsidRDefault="00234AFD" w:rsidP="00234AFD">
      <w:pPr>
        <w:spacing w:before="120"/>
        <w:ind w:firstLine="426"/>
      </w:pPr>
      <w:r>
        <w:t>The result is 87.06% tested on 491 images, that contains single and series pictures as well. We got this data, so that we took 0.5 weight on the images, where just one of the results were correct. We also executed tests on single and series images witouth weighting (when one of the results is bad, we consider it incorrect). We also tested during rainy weather, and the result was 85.71%.</w:t>
      </w:r>
    </w:p>
    <w:p w:rsidR="00234AFD" w:rsidRDefault="00234AFD" w:rsidP="00234AFD">
      <w:pPr>
        <w:spacing w:before="120"/>
        <w:ind w:firstLine="426"/>
      </w:pPr>
      <w:r>
        <w:t xml:space="preserve">During the estimation of wind direction we observed the movement of the clouds. We tested on more than 1000 images provided by the Hungarian Meteorological Service, that includes Cumulus and Stratus types, and images with raindrops as well. With our algorithm we got better results on images with various colors, than we did with mostly homogen pictures. In the first case the biggest difference was half quarter compared to the correct value, while we could not make obvious estimations on homogen images. We were able to improve our results by increasing the number of images examined together, and taking into consideration the result of cloud cover state estimation. We coud also use the result of rain detection. When it is raining, the detection of wind direction is simply not possible. </w:t>
      </w:r>
    </w:p>
    <w:p w:rsidR="00234AFD" w:rsidRDefault="00234AFD" w:rsidP="00234AFD">
      <w:r>
        <w:t xml:space="preserve">We tried to determine the most accurate number of raindrops during the process of rain detection. The more precisely we know the location of raindrops the more correctly </w:t>
      </w:r>
      <w:r>
        <w:lastRenderedPageBreak/>
        <w:t xml:space="preserve">we can estimate the change in weather. In the collection of photoes we got from the Hungarian Meteorological Service there are four series of images with actual raining on them, so we could test our algorithm. The cameras took photoes from dawn until twilight in every querter of an hour. We got various results. Unfortunately it was inevitable that sometimes the algorithm also detected cloud parts as raindrops, because their structure is exactly the same. We got the best results on the images from the camera placed on Kékestető. The background lacks details, and there is a great contrast between colors of environment and the sky, so the algorithm could detect most of the raindrops well. Thanks to the good result of this detection we could estimate the starting and finishing times of raining within 15 minutes margin of error. On the images from the cameras placed in Siófok and Kabhegy the system detected the ending times of raining late - presumably because of the small number of raindrops. We also tested with vertical images. The system could detect raindrops well, but the time data were not fully correct because of the rare taking of photoes. Altough we have to say that starting time of raining is more important for observers than ending time. </w:t>
      </w:r>
    </w:p>
    <w:p w:rsidR="00234AFD" w:rsidRDefault="00234AFD" w:rsidP="00234AFD">
      <w:r>
        <w:t>The modules of our program are equally useful even when separated, but by using them together, we can make a nearly full report of the current weather of a location. The Hungarian Meteorological Service thinks that our program is very important and could be very useful for them, and if we can provide the required accuracy, they would be glad to use our application.</w:t>
      </w:r>
    </w:p>
    <w:p w:rsidR="007E79CB" w:rsidRPr="00377F14" w:rsidRDefault="007E79CB" w:rsidP="00DA2E10">
      <w:r w:rsidRPr="00377F14">
        <w:br w:type="page"/>
      </w:r>
    </w:p>
    <w:p w:rsidR="0012676E" w:rsidRPr="00377F14" w:rsidRDefault="007E79CB" w:rsidP="007E79CB">
      <w:pPr>
        <w:pStyle w:val="Cmsor1"/>
      </w:pPr>
      <w:bookmarkStart w:id="270" w:name="_Toc408137347"/>
      <w:r w:rsidRPr="00377F14">
        <w:lastRenderedPageBreak/>
        <w:t>Mellékletek</w:t>
      </w:r>
      <w:bookmarkEnd w:id="270"/>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65">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66">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67">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68">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69">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70">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71">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72">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73">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B47F62" w:rsidP="00D3313B">
            <w:pPr>
              <w:spacing w:before="120"/>
              <w:ind w:firstLine="202"/>
              <w:rPr>
                <w:sz w:val="18"/>
                <w:szCs w:val="18"/>
              </w:rPr>
            </w:pPr>
            <w:hyperlink r:id="rId74">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271" w:name="_Ref406522343"/>
    <w:bookmarkStart w:id="272" w:name="_Ref406522339"/>
    <w:p w:rsidR="007E79CB" w:rsidRPr="00377F14" w:rsidRDefault="00FB0D11" w:rsidP="007B30C7">
      <w:pPr>
        <w:pStyle w:val="Kpalrs"/>
        <w:spacing w:before="120"/>
      </w:pPr>
      <w:r>
        <w:fldChar w:fldCharType="begin"/>
      </w:r>
      <w:r>
        <w:instrText xml:space="preserve"> SEQ Táblázat \* ARABIC </w:instrText>
      </w:r>
      <w:r>
        <w:fldChar w:fldCharType="separate"/>
      </w:r>
      <w:r>
        <w:rPr>
          <w:noProof/>
        </w:rPr>
        <w:t>1</w:t>
      </w:r>
      <w:r>
        <w:fldChar w:fldCharType="end"/>
      </w:r>
      <w:r w:rsidR="00E36ADA" w:rsidRPr="00377F14">
        <w:t>. melléklet</w:t>
      </w:r>
      <w:bookmarkEnd w:id="271"/>
      <w:r w:rsidR="00E36ADA" w:rsidRPr="00377F14">
        <w:t xml:space="preserve"> - Felhők típusai.[2]</w:t>
      </w:r>
      <w:bookmarkEnd w:id="272"/>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FB0D11" w:rsidP="00A32F60">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SEQ Táblázat \* ARABIC </w:instrText>
      </w:r>
      <w:r>
        <w:rPr>
          <w:noProof/>
          <w:color w:val="000000" w:themeColor="text1"/>
          <w:szCs w:val="20"/>
        </w:rPr>
        <w:fldChar w:fldCharType="separate"/>
      </w:r>
      <w:bookmarkStart w:id="273" w:name="_Ref408139125"/>
      <w:r>
        <w:rPr>
          <w:noProof/>
          <w:color w:val="000000" w:themeColor="text1"/>
          <w:szCs w:val="20"/>
        </w:rPr>
        <w:t>2</w:t>
      </w:r>
      <w:bookmarkEnd w:id="273"/>
      <w:r>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r w:rsidR="001A6525" w:rsidRPr="00377F14">
        <w:rPr>
          <w:noProof/>
          <w:color w:val="000000" w:themeColor="text1"/>
          <w:szCs w:val="20"/>
        </w:rPr>
        <w:fldChar w:fldCharType="end"/>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lastRenderedPageBreak/>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RPr="000C515A"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Pr="000C515A" w:rsidRDefault="000C515A" w:rsidP="000C515A">
      <w:pPr>
        <w:jc w:val="center"/>
        <w:rPr>
          <w:i/>
          <w:iCs/>
          <w:noProof/>
          <w:color w:val="000000" w:themeColor="text1"/>
          <w:sz w:val="20"/>
          <w:szCs w:val="20"/>
        </w:rPr>
      </w:pPr>
      <w:r w:rsidRPr="000C515A">
        <w:rPr>
          <w:i/>
          <w:iCs/>
          <w:noProof/>
          <w:color w:val="000000" w:themeColor="text1"/>
          <w:sz w:val="20"/>
          <w:szCs w:val="20"/>
        </w:rPr>
        <w:fldChar w:fldCharType="begin"/>
      </w:r>
      <w:r w:rsidRPr="000C515A">
        <w:rPr>
          <w:i/>
          <w:iCs/>
          <w:noProof/>
          <w:color w:val="000000" w:themeColor="text1"/>
          <w:sz w:val="20"/>
          <w:szCs w:val="20"/>
        </w:rPr>
        <w:instrText xml:space="preserve"> SEQ Táblázat \* ARABIC </w:instrText>
      </w:r>
      <w:r w:rsidRPr="000C515A">
        <w:rPr>
          <w:i/>
          <w:iCs/>
          <w:noProof/>
          <w:color w:val="000000" w:themeColor="text1"/>
          <w:sz w:val="20"/>
          <w:szCs w:val="20"/>
        </w:rPr>
        <w:fldChar w:fldCharType="separate"/>
      </w:r>
      <w:bookmarkStart w:id="274" w:name="_Ref408139210"/>
      <w:r w:rsidRPr="000C515A">
        <w:rPr>
          <w:i/>
          <w:iCs/>
          <w:noProof/>
          <w:color w:val="000000" w:themeColor="text1"/>
          <w:sz w:val="20"/>
          <w:szCs w:val="20"/>
        </w:rPr>
        <w:t>3</w:t>
      </w:r>
      <w:bookmarkEnd w:id="274"/>
      <w:r w:rsidRPr="000C515A">
        <w:rPr>
          <w:i/>
          <w:iCs/>
          <w:noProof/>
          <w:color w:val="000000" w:themeColor="text1"/>
          <w:sz w:val="20"/>
          <w:szCs w:val="20"/>
        </w:rPr>
        <w:fldChar w:fldCharType="end"/>
      </w:r>
      <w:r w:rsidRPr="000C515A">
        <w:rPr>
          <w:i/>
          <w:iCs/>
          <w:noProof/>
          <w:color w:val="000000" w:themeColor="text1"/>
          <w:sz w:val="20"/>
          <w:szCs w:val="20"/>
        </w:rPr>
        <w:t>. melléklet – Borultság és felhőtípus vizsgálata különálló képek alapján.</w:t>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A6614D" w:rsidRPr="00FB0D11" w:rsidRDefault="00FB0D11" w:rsidP="00FB0D11">
      <w:pPr>
        <w:jc w:val="center"/>
        <w:rPr>
          <w:i/>
          <w:iCs/>
          <w:sz w:val="20"/>
          <w:szCs w:val="18"/>
        </w:rPr>
      </w:pPr>
      <w:r w:rsidRPr="00FB0D11">
        <w:rPr>
          <w:i/>
          <w:iCs/>
          <w:sz w:val="20"/>
          <w:szCs w:val="18"/>
        </w:rPr>
        <w:fldChar w:fldCharType="begin"/>
      </w:r>
      <w:r w:rsidRPr="00FB0D11">
        <w:rPr>
          <w:i/>
          <w:iCs/>
          <w:sz w:val="20"/>
          <w:szCs w:val="18"/>
        </w:rPr>
        <w:instrText xml:space="preserve"> SEQ Táblázat \* ARABIC </w:instrText>
      </w:r>
      <w:r w:rsidRPr="00FB0D11">
        <w:rPr>
          <w:i/>
          <w:iCs/>
          <w:sz w:val="20"/>
          <w:szCs w:val="18"/>
        </w:rPr>
        <w:fldChar w:fldCharType="separate"/>
      </w:r>
      <w:bookmarkStart w:id="275" w:name="_Ref408139221"/>
      <w:r w:rsidR="00D336A5">
        <w:rPr>
          <w:i/>
          <w:iCs/>
          <w:noProof/>
          <w:sz w:val="20"/>
          <w:szCs w:val="18"/>
        </w:rPr>
        <w:t>4</w:t>
      </w:r>
      <w:bookmarkEnd w:id="275"/>
      <w:r w:rsidRPr="00FB0D11">
        <w:rPr>
          <w:i/>
          <w:iCs/>
          <w:sz w:val="20"/>
          <w:szCs w:val="18"/>
        </w:rPr>
        <w:fldChar w:fldCharType="end"/>
      </w:r>
      <w:r w:rsidRPr="00FB0D11">
        <w:rPr>
          <w:i/>
          <w:iCs/>
          <w:sz w:val="20"/>
          <w:szCs w:val="18"/>
        </w:rPr>
        <w:t>. melléklet – Borultság és felhő típus vizsgálata sorozatképek alapján.</w:t>
      </w:r>
    </w:p>
    <w:tbl>
      <w:tblPr>
        <w:tblStyle w:val="Rcsostblzat"/>
        <w:tblW w:w="0" w:type="auto"/>
        <w:jc w:val="center"/>
        <w:tblLook w:val="04A0" w:firstRow="1" w:lastRow="0" w:firstColumn="1" w:lastColumn="0" w:noHBand="0" w:noVBand="1"/>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Default="001A6525"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276" w:name="_Ref406521988"/>
      <w:r w:rsidR="00D336A5">
        <w:rPr>
          <w:noProof/>
        </w:rPr>
        <w:t>5</w:t>
      </w:r>
      <w:bookmarkEnd w:id="276"/>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p w:rsidR="00FB0D11" w:rsidRPr="00FB0D11" w:rsidRDefault="00FB0D11" w:rsidP="00FB0D11"/>
    <w:tbl>
      <w:tblPr>
        <w:tblStyle w:val="Rcsostblzat"/>
        <w:tblW w:w="0" w:type="auto"/>
        <w:jc w:val="center"/>
        <w:tblLook w:val="04A0" w:firstRow="1" w:lastRow="0" w:firstColumn="1" w:lastColumn="0" w:noHBand="0" w:noVBand="1"/>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6A5">
        <w:rPr>
          <w:noProof/>
        </w:rPr>
        <w:t>6</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6A5" w:rsidP="00A32F60">
      <w:pPr>
        <w:spacing w:before="120"/>
        <w:jc w:val="center"/>
        <w:rPr>
          <w:i/>
          <w:iCs/>
          <w:sz w:val="20"/>
          <w:szCs w:val="18"/>
        </w:rPr>
      </w:pPr>
      <w:r w:rsidRPr="00D336A5">
        <w:rPr>
          <w:i/>
          <w:iCs/>
          <w:sz w:val="20"/>
          <w:szCs w:val="18"/>
        </w:rPr>
        <w:fldChar w:fldCharType="begin"/>
      </w:r>
      <w:r w:rsidRPr="00D336A5">
        <w:rPr>
          <w:i/>
          <w:iCs/>
          <w:sz w:val="20"/>
          <w:szCs w:val="18"/>
        </w:rPr>
        <w:instrText xml:space="preserve"> SEQ Táblázat \* ARABIC </w:instrText>
      </w:r>
      <w:r w:rsidRPr="00D336A5">
        <w:rPr>
          <w:i/>
          <w:iCs/>
          <w:sz w:val="20"/>
          <w:szCs w:val="18"/>
        </w:rPr>
        <w:fldChar w:fldCharType="separate"/>
      </w:r>
      <w:bookmarkStart w:id="277" w:name="_Ref408139312"/>
      <w:r>
        <w:rPr>
          <w:i/>
          <w:iCs/>
          <w:noProof/>
          <w:sz w:val="20"/>
          <w:szCs w:val="18"/>
        </w:rPr>
        <w:t>7</w:t>
      </w:r>
      <w:bookmarkEnd w:id="277"/>
      <w:r w:rsidRPr="00D336A5">
        <w:rPr>
          <w:i/>
          <w:iCs/>
          <w:sz w:val="20"/>
          <w:szCs w:val="18"/>
        </w:rPr>
        <w:fldChar w:fldCharType="end"/>
      </w:r>
      <w:r w:rsidRPr="00D336A5">
        <w:rPr>
          <w:i/>
          <w:iCs/>
          <w:sz w:val="20"/>
          <w:szCs w:val="18"/>
        </w:rPr>
        <w:t>. melléklet</w:t>
      </w:r>
      <w:r w:rsidRPr="00377F14">
        <w:rPr>
          <w:i/>
          <w:iCs/>
          <w:sz w:val="20"/>
          <w:szCs w:val="18"/>
        </w:rPr>
        <w:t xml:space="preserve"> </w:t>
      </w:r>
      <w:r w:rsidR="00D3313B" w:rsidRPr="00377F14">
        <w:rPr>
          <w:i/>
          <w:iCs/>
          <w:sz w:val="20"/>
          <w:szCs w:val="18"/>
        </w:rPr>
        <w:t>-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F017F3" w:rsidRPr="00377F14" w:rsidRDefault="00B47F62" w:rsidP="00AC34D9">
      <w:pPr>
        <w:pStyle w:val="Kpalrs"/>
        <w:spacing w:before="120"/>
      </w:pPr>
      <w:r>
        <w:fldChar w:fldCharType="begin"/>
      </w:r>
      <w:r>
        <w:instrText xml:space="preserve"> SEQ Táblázat \* ARABIC </w:instrText>
      </w:r>
      <w:r>
        <w:fldChar w:fldCharType="separate"/>
      </w:r>
      <w:bookmarkStart w:id="278" w:name="_Ref408139364"/>
      <w:r w:rsidR="00D336A5">
        <w:rPr>
          <w:noProof/>
        </w:rPr>
        <w:t>8</w:t>
      </w:r>
      <w:bookmarkEnd w:id="278"/>
      <w:r>
        <w:rPr>
          <w:noProof/>
        </w:rPr>
        <w:fldChar w:fldCharType="end"/>
      </w:r>
      <w:r w:rsidR="00D336A5" w:rsidRPr="00377F14">
        <w:rPr>
          <w:noProof/>
        </w:rPr>
        <w:t>. melléklet</w:t>
      </w:r>
      <w:r w:rsidR="00D336A5" w:rsidRPr="00377F14">
        <w:t xml:space="preserve"> </w:t>
      </w:r>
      <w:r w:rsidR="00295807" w:rsidRPr="00377F14">
        <w:t>–</w:t>
      </w:r>
      <w:r w:rsidR="006B6139" w:rsidRPr="00377F14">
        <w:t xml:space="preserve"> </w:t>
      </w:r>
      <w:r w:rsidR="00295807" w:rsidRPr="00377F14">
        <w:t>Esőcseppek detektálásának a kiértékelése a kékestetői állomáson.</w:t>
      </w:r>
      <w:r w:rsidR="00AA5240" w:rsidRPr="00377F14">
        <w:br w:type="page"/>
      </w:r>
    </w:p>
    <w:p w:rsidR="003B7556" w:rsidRPr="00377F14" w:rsidRDefault="003B7556" w:rsidP="003B7556">
      <w:pPr>
        <w:pStyle w:val="Cmsor1"/>
        <w:divId w:val="1087536698"/>
      </w:pPr>
      <w:bookmarkStart w:id="279" w:name="_Toc408137348"/>
      <w:commentRangeStart w:id="280"/>
      <w:r w:rsidRPr="00377F14">
        <w:lastRenderedPageBreak/>
        <w:t>Irodalomjegyzék</w:t>
      </w:r>
      <w:bookmarkEnd w:id="279"/>
      <w:commentRangeEnd w:id="280"/>
      <w:r w:rsidR="00542A24">
        <w:rPr>
          <w:rStyle w:val="Jegyzethivatkozs"/>
          <w:b w:val="0"/>
          <w:bCs w:val="0"/>
          <w:caps w:val="0"/>
          <w:kern w:val="0"/>
        </w:rPr>
        <w:commentReference w:id="280"/>
      </w:r>
    </w:p>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lastRenderedPageBreak/>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281" w:name="_Toc408137349"/>
      <w:commentRangeStart w:id="282"/>
      <w:r>
        <w:lastRenderedPageBreak/>
        <w:t>Ábrajegyzék</w:t>
      </w:r>
      <w:bookmarkEnd w:id="281"/>
      <w:commentRangeEnd w:id="282"/>
      <w:r w:rsidR="00504C95">
        <w:rPr>
          <w:rStyle w:val="Jegyzethivatkozs"/>
          <w:b w:val="0"/>
          <w:bCs w:val="0"/>
          <w:caps w:val="0"/>
          <w:kern w:val="0"/>
        </w:rPr>
        <w:commentReference w:id="282"/>
      </w:r>
    </w:p>
    <w:p w:rsidR="00A505D6" w:rsidRDefault="00046D3C">
      <w:pPr>
        <w:pStyle w:val="brajegyzk"/>
        <w:tabs>
          <w:tab w:val="right" w:leader="dot" w:pos="8493"/>
        </w:tabs>
        <w:rPr>
          <w:rFonts w:asciiTheme="minorHAnsi" w:eastAsiaTheme="minorEastAsia" w:hAnsiTheme="minorHAnsi" w:cstheme="minorBidi"/>
          <w:b w:val="0"/>
          <w:bCs w:val="0"/>
          <w:noProof/>
          <w:sz w:val="22"/>
          <w:szCs w:val="22"/>
        </w:rPr>
      </w:pPr>
      <w:r>
        <w:fldChar w:fldCharType="begin"/>
      </w:r>
      <w:r>
        <w:instrText xml:space="preserve"> TOC \h \z \c "ábra" </w:instrText>
      </w:r>
      <w:r>
        <w:fldChar w:fldCharType="separate"/>
      </w:r>
      <w:hyperlink w:anchor="_Toc408137254" w:history="1">
        <w:r w:rsidR="00A505D6" w:rsidRPr="00B30041">
          <w:rPr>
            <w:rStyle w:val="Hiperhivatkozs"/>
            <w:noProof/>
          </w:rPr>
          <w:t>1.1. ábra - A rendszer fejlesztése során használt NIKON D50 fényképezőgép, melyhez hasonlók jelenleg az ország több mint 9 pontján készítenek rendszeresen képeket az OMSZ számára.</w:t>
        </w:r>
        <w:r w:rsidR="00A505D6">
          <w:rPr>
            <w:noProof/>
            <w:webHidden/>
          </w:rPr>
          <w:tab/>
        </w:r>
        <w:r w:rsidR="00A505D6">
          <w:rPr>
            <w:noProof/>
            <w:webHidden/>
          </w:rPr>
          <w:fldChar w:fldCharType="begin"/>
        </w:r>
        <w:r w:rsidR="00A505D6">
          <w:rPr>
            <w:noProof/>
            <w:webHidden/>
          </w:rPr>
          <w:instrText xml:space="preserve"> PAGEREF _Toc408137254 \h </w:instrText>
        </w:r>
        <w:r w:rsidR="00A505D6">
          <w:rPr>
            <w:noProof/>
            <w:webHidden/>
          </w:rPr>
        </w:r>
        <w:r w:rsidR="00A505D6">
          <w:rPr>
            <w:noProof/>
            <w:webHidden/>
          </w:rPr>
          <w:fldChar w:fldCharType="separate"/>
        </w:r>
        <w:r w:rsidR="00A505D6">
          <w:rPr>
            <w:noProof/>
            <w:webHidden/>
          </w:rPr>
          <w:t>11</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55" w:history="1">
        <w:r w:rsidR="00A505D6" w:rsidRPr="00B30041">
          <w:rPr>
            <w:rStyle w:val="Hiperhivatkozs"/>
            <w:noProof/>
          </w:rPr>
          <w:t>1.2. ábra - Az OMSZ által használt kamerák szerkezeti felépítése.[1]</w:t>
        </w:r>
        <w:r w:rsidR="00A505D6">
          <w:rPr>
            <w:noProof/>
            <w:webHidden/>
          </w:rPr>
          <w:tab/>
        </w:r>
        <w:r w:rsidR="00A505D6">
          <w:rPr>
            <w:noProof/>
            <w:webHidden/>
          </w:rPr>
          <w:fldChar w:fldCharType="begin"/>
        </w:r>
        <w:r w:rsidR="00A505D6">
          <w:rPr>
            <w:noProof/>
            <w:webHidden/>
          </w:rPr>
          <w:instrText xml:space="preserve"> PAGEREF _Toc408137255 \h </w:instrText>
        </w:r>
        <w:r w:rsidR="00A505D6">
          <w:rPr>
            <w:noProof/>
            <w:webHidden/>
          </w:rPr>
        </w:r>
        <w:r w:rsidR="00A505D6">
          <w:rPr>
            <w:noProof/>
            <w:webHidden/>
          </w:rPr>
          <w:fldChar w:fldCharType="separate"/>
        </w:r>
        <w:r w:rsidR="00A505D6">
          <w:rPr>
            <w:noProof/>
            <w:webHidden/>
          </w:rPr>
          <w:t>12</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56" w:history="1">
        <w:r w:rsidR="00A505D6" w:rsidRPr="00B30041">
          <w:rPr>
            <w:rStyle w:val="Hiperhivatkozs"/>
            <w:noProof/>
          </w:rPr>
          <w:t>2.1. ábra - Égbolt borultságának meghatározása becsléssel, képzeletbeli rács használatával. A kép alapján becsült érték 3 okta.</w:t>
        </w:r>
        <w:r w:rsidR="00A505D6">
          <w:rPr>
            <w:noProof/>
            <w:webHidden/>
          </w:rPr>
          <w:tab/>
        </w:r>
        <w:r w:rsidR="00A505D6">
          <w:rPr>
            <w:noProof/>
            <w:webHidden/>
          </w:rPr>
          <w:fldChar w:fldCharType="begin"/>
        </w:r>
        <w:r w:rsidR="00A505D6">
          <w:rPr>
            <w:noProof/>
            <w:webHidden/>
          </w:rPr>
          <w:instrText xml:space="preserve"> PAGEREF _Toc408137256 \h </w:instrText>
        </w:r>
        <w:r w:rsidR="00A505D6">
          <w:rPr>
            <w:noProof/>
            <w:webHidden/>
          </w:rPr>
        </w:r>
        <w:r w:rsidR="00A505D6">
          <w:rPr>
            <w:noProof/>
            <w:webHidden/>
          </w:rPr>
          <w:fldChar w:fldCharType="separate"/>
        </w:r>
        <w:r w:rsidR="00A505D6">
          <w:rPr>
            <w:noProof/>
            <w:webHidden/>
          </w:rPr>
          <w:t>13</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57" w:history="1">
        <w:r w:rsidR="00A505D6" w:rsidRPr="00B30041">
          <w:rPr>
            <w:rStyle w:val="Hiperhivatkozs"/>
            <w:noProof/>
          </w:rPr>
          <w:t>2.2. ábra - A két felhőtípus, melyeket gépi látó rendszerrel meg lehet különböztetni. Balról a Stratus, jobbról Cumulus látható.</w:t>
        </w:r>
        <w:r w:rsidR="00A505D6">
          <w:rPr>
            <w:noProof/>
            <w:webHidden/>
          </w:rPr>
          <w:tab/>
        </w:r>
        <w:r w:rsidR="00A505D6">
          <w:rPr>
            <w:noProof/>
            <w:webHidden/>
          </w:rPr>
          <w:fldChar w:fldCharType="begin"/>
        </w:r>
        <w:r w:rsidR="00A505D6">
          <w:rPr>
            <w:noProof/>
            <w:webHidden/>
          </w:rPr>
          <w:instrText xml:space="preserve"> PAGEREF _Toc408137257 \h </w:instrText>
        </w:r>
        <w:r w:rsidR="00A505D6">
          <w:rPr>
            <w:noProof/>
            <w:webHidden/>
          </w:rPr>
        </w:r>
        <w:r w:rsidR="00A505D6">
          <w:rPr>
            <w:noProof/>
            <w:webHidden/>
          </w:rPr>
          <w:fldChar w:fldCharType="separate"/>
        </w:r>
        <w:r w:rsidR="00A505D6">
          <w:rPr>
            <w:noProof/>
            <w:webHidden/>
          </w:rPr>
          <w:t>16</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58" w:history="1">
        <w:r w:rsidR="00A505D6" w:rsidRPr="00B30041">
          <w:rPr>
            <w:rStyle w:val="Hiperhivatkozs"/>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sidR="00A505D6">
          <w:rPr>
            <w:noProof/>
            <w:webHidden/>
          </w:rPr>
          <w:tab/>
        </w:r>
        <w:r w:rsidR="00A505D6">
          <w:rPr>
            <w:noProof/>
            <w:webHidden/>
          </w:rPr>
          <w:fldChar w:fldCharType="begin"/>
        </w:r>
        <w:r w:rsidR="00A505D6">
          <w:rPr>
            <w:noProof/>
            <w:webHidden/>
          </w:rPr>
          <w:instrText xml:space="preserve"> PAGEREF _Toc408137258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59" w:history="1">
        <w:r w:rsidR="00A505D6" w:rsidRPr="00B30041">
          <w:rPr>
            <w:rStyle w:val="Hiperhivatkozs"/>
            <w:noProof/>
          </w:rPr>
          <w:t>2.4. ábra - RGB kocka a kék, zöld és vörös értékek ábrázolására.</w:t>
        </w:r>
        <w:r w:rsidR="00A505D6">
          <w:rPr>
            <w:noProof/>
            <w:webHidden/>
          </w:rPr>
          <w:tab/>
        </w:r>
        <w:r w:rsidR="00A505D6">
          <w:rPr>
            <w:noProof/>
            <w:webHidden/>
          </w:rPr>
          <w:fldChar w:fldCharType="begin"/>
        </w:r>
        <w:r w:rsidR="00A505D6">
          <w:rPr>
            <w:noProof/>
            <w:webHidden/>
          </w:rPr>
          <w:instrText xml:space="preserve"> PAGEREF _Toc408137259 \h </w:instrText>
        </w:r>
        <w:r w:rsidR="00A505D6">
          <w:rPr>
            <w:noProof/>
            <w:webHidden/>
          </w:rPr>
        </w:r>
        <w:r w:rsidR="00A505D6">
          <w:rPr>
            <w:noProof/>
            <w:webHidden/>
          </w:rPr>
          <w:fldChar w:fldCharType="separate"/>
        </w:r>
        <w:r w:rsidR="00A505D6">
          <w:rPr>
            <w:noProof/>
            <w:webHidden/>
          </w:rPr>
          <w:t>21</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0" w:history="1">
        <w:r w:rsidR="00A505D6" w:rsidRPr="00B30041">
          <w:rPr>
            <w:rStyle w:val="Hiperhivatkozs"/>
            <w:noProof/>
          </w:rPr>
          <w:t>2.5. ábra - Az IHS színtér ábrázolása.(a) Színháromszög, melynek pontjai a zöld, vörös és kék értékek. (b) Árnyalat, telítettség és intenzitás kombinációja három dimenziós színtérben.</w:t>
        </w:r>
        <w:r w:rsidR="00A505D6">
          <w:rPr>
            <w:noProof/>
            <w:webHidden/>
          </w:rPr>
          <w:tab/>
        </w:r>
        <w:r w:rsidR="00A505D6">
          <w:rPr>
            <w:noProof/>
            <w:webHidden/>
          </w:rPr>
          <w:fldChar w:fldCharType="begin"/>
        </w:r>
        <w:r w:rsidR="00A505D6">
          <w:rPr>
            <w:noProof/>
            <w:webHidden/>
          </w:rPr>
          <w:instrText xml:space="preserve"> PAGEREF _Toc408137260 \h </w:instrText>
        </w:r>
        <w:r w:rsidR="00A505D6">
          <w:rPr>
            <w:noProof/>
            <w:webHidden/>
          </w:rPr>
        </w:r>
        <w:r w:rsidR="00A505D6">
          <w:rPr>
            <w:noProof/>
            <w:webHidden/>
          </w:rPr>
          <w:fldChar w:fldCharType="separate"/>
        </w:r>
        <w:r w:rsidR="00A505D6">
          <w:rPr>
            <w:noProof/>
            <w:webHidden/>
          </w:rPr>
          <w:t>22</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1" w:history="1">
        <w:r w:rsidR="00A505D6" w:rsidRPr="00B30041">
          <w:rPr>
            <w:rStyle w:val="Hiperhivatkozs"/>
            <w:noProof/>
          </w:rPr>
          <w:t>2.6. ábra – (a) Eredeti kép, amin a piros egyenes jelzi a vizsgált tartományt. (b) Szaturációs értékek az eredeti képen található vonal egyes részein. Jól megfigyelhető az ég és felhő értékei közti különbség.</w:t>
        </w:r>
        <w:r w:rsidR="00A505D6">
          <w:rPr>
            <w:noProof/>
            <w:webHidden/>
          </w:rPr>
          <w:tab/>
        </w:r>
        <w:r w:rsidR="00A505D6">
          <w:rPr>
            <w:noProof/>
            <w:webHidden/>
          </w:rPr>
          <w:fldChar w:fldCharType="begin"/>
        </w:r>
        <w:r w:rsidR="00A505D6">
          <w:rPr>
            <w:noProof/>
            <w:webHidden/>
          </w:rPr>
          <w:instrText xml:space="preserve"> PAGEREF _Toc408137261 \h </w:instrText>
        </w:r>
        <w:r w:rsidR="00A505D6">
          <w:rPr>
            <w:noProof/>
            <w:webHidden/>
          </w:rPr>
        </w:r>
        <w:r w:rsidR="00A505D6">
          <w:rPr>
            <w:noProof/>
            <w:webHidden/>
          </w:rPr>
          <w:fldChar w:fldCharType="separate"/>
        </w:r>
        <w:r w:rsidR="00A505D6">
          <w:rPr>
            <w:noProof/>
            <w:webHidden/>
          </w:rPr>
          <w:t>23</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2" w:history="1">
        <w:r w:rsidR="00A505D6" w:rsidRPr="00B30041">
          <w:rPr>
            <w:rStyle w:val="Hiperhivatkozs"/>
            <w:noProof/>
          </w:rPr>
          <w:t>2.7. ábra – Osztályok a pixelek besorolására. Class 1: tiszta ég; Class 2: nem meghatározott; Class 3: felhő [7]</w:t>
        </w:r>
        <w:r w:rsidR="00A505D6">
          <w:rPr>
            <w:noProof/>
            <w:webHidden/>
          </w:rPr>
          <w:tab/>
        </w:r>
        <w:r w:rsidR="00A505D6">
          <w:rPr>
            <w:noProof/>
            <w:webHidden/>
          </w:rPr>
          <w:fldChar w:fldCharType="begin"/>
        </w:r>
        <w:r w:rsidR="00A505D6">
          <w:rPr>
            <w:noProof/>
            <w:webHidden/>
          </w:rPr>
          <w:instrText xml:space="preserve"> PAGEREF _Toc408137262 \h </w:instrText>
        </w:r>
        <w:r w:rsidR="00A505D6">
          <w:rPr>
            <w:noProof/>
            <w:webHidden/>
          </w:rPr>
        </w:r>
        <w:r w:rsidR="00A505D6">
          <w:rPr>
            <w:noProof/>
            <w:webHidden/>
          </w:rPr>
          <w:fldChar w:fldCharType="separate"/>
        </w:r>
        <w:r w:rsidR="00A505D6">
          <w:rPr>
            <w:noProof/>
            <w:webHidden/>
          </w:rPr>
          <w:t>23</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3" w:history="1">
        <w:r w:rsidR="00A505D6" w:rsidRPr="00B30041">
          <w:rPr>
            <w:rStyle w:val="Hiperhivatkozs"/>
            <w:noProof/>
          </w:rPr>
          <w:t>2.8. ábra – Borultság vizsgálat folyamata</w:t>
        </w:r>
        <w:r w:rsidR="00A505D6">
          <w:rPr>
            <w:noProof/>
            <w:webHidden/>
          </w:rPr>
          <w:tab/>
        </w:r>
        <w:r w:rsidR="00A505D6">
          <w:rPr>
            <w:noProof/>
            <w:webHidden/>
          </w:rPr>
          <w:fldChar w:fldCharType="begin"/>
        </w:r>
        <w:r w:rsidR="00A505D6">
          <w:rPr>
            <w:noProof/>
            <w:webHidden/>
          </w:rPr>
          <w:instrText xml:space="preserve"> PAGEREF _Toc408137263 \h </w:instrText>
        </w:r>
        <w:r w:rsidR="00A505D6">
          <w:rPr>
            <w:noProof/>
            <w:webHidden/>
          </w:rPr>
        </w:r>
        <w:r w:rsidR="00A505D6">
          <w:rPr>
            <w:noProof/>
            <w:webHidden/>
          </w:rPr>
          <w:fldChar w:fldCharType="separate"/>
        </w:r>
        <w:r w:rsidR="00A505D6">
          <w:rPr>
            <w:noProof/>
            <w:webHidden/>
          </w:rPr>
          <w:t>24</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4" w:history="1">
        <w:r w:rsidR="00A505D6" w:rsidRPr="00B30041">
          <w:rPr>
            <w:rStyle w:val="Hiperhivatkozs"/>
            <w:noProof/>
          </w:rPr>
          <w:t>2.9. ábra – Az első képen az elmosás nélküli szaturációs térkép látható, míg a második az AForge Blur algoritmusát, a harmadik pedig a Gauss módszert alkalmazza.</w:t>
        </w:r>
        <w:r w:rsidR="00A505D6">
          <w:rPr>
            <w:noProof/>
            <w:webHidden/>
          </w:rPr>
          <w:tab/>
        </w:r>
        <w:r w:rsidR="00A505D6">
          <w:rPr>
            <w:noProof/>
            <w:webHidden/>
          </w:rPr>
          <w:fldChar w:fldCharType="begin"/>
        </w:r>
        <w:r w:rsidR="00A505D6">
          <w:rPr>
            <w:noProof/>
            <w:webHidden/>
          </w:rPr>
          <w:instrText xml:space="preserve"> PAGEREF _Toc408137264 \h </w:instrText>
        </w:r>
        <w:r w:rsidR="00A505D6">
          <w:rPr>
            <w:noProof/>
            <w:webHidden/>
          </w:rPr>
        </w:r>
        <w:r w:rsidR="00A505D6">
          <w:rPr>
            <w:noProof/>
            <w:webHidden/>
          </w:rPr>
          <w:fldChar w:fldCharType="separate"/>
        </w:r>
        <w:r w:rsidR="00A505D6">
          <w:rPr>
            <w:noProof/>
            <w:webHidden/>
          </w:rPr>
          <w:t>26</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5" w:history="1">
        <w:r w:rsidR="00A505D6" w:rsidRPr="00B30041">
          <w:rPr>
            <w:rStyle w:val="Hiperhivatkozs"/>
            <w:noProof/>
          </w:rPr>
          <w:t>2.10. ábra – Eredeti kép, szaturációs kép, küszöbölt kép</w:t>
        </w:r>
        <w:r w:rsidR="00A505D6">
          <w:rPr>
            <w:noProof/>
            <w:webHidden/>
          </w:rPr>
          <w:tab/>
        </w:r>
        <w:r w:rsidR="00A505D6">
          <w:rPr>
            <w:noProof/>
            <w:webHidden/>
          </w:rPr>
          <w:fldChar w:fldCharType="begin"/>
        </w:r>
        <w:r w:rsidR="00A505D6">
          <w:rPr>
            <w:noProof/>
            <w:webHidden/>
          </w:rPr>
          <w:instrText xml:space="preserve"> PAGEREF _Toc408137265 \h </w:instrText>
        </w:r>
        <w:r w:rsidR="00A505D6">
          <w:rPr>
            <w:noProof/>
            <w:webHidden/>
          </w:rPr>
        </w:r>
        <w:r w:rsidR="00A505D6">
          <w:rPr>
            <w:noProof/>
            <w:webHidden/>
          </w:rPr>
          <w:fldChar w:fldCharType="separate"/>
        </w:r>
        <w:r w:rsidR="00A505D6">
          <w:rPr>
            <w:noProof/>
            <w:webHidden/>
          </w:rPr>
          <w:t>27</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6" w:history="1">
        <w:r w:rsidR="00A505D6" w:rsidRPr="00B30041">
          <w:rPr>
            <w:rStyle w:val="Hiperhivatkozs"/>
            <w:noProof/>
          </w:rPr>
          <w:t>2.11. ábra – Felhőtlen ég esetén zajt tapasztalhatunk, melynek kezelésére külön figyelmet kell fordítanunk.</w:t>
        </w:r>
        <w:r w:rsidR="00A505D6">
          <w:rPr>
            <w:noProof/>
            <w:webHidden/>
          </w:rPr>
          <w:tab/>
        </w:r>
        <w:r w:rsidR="00A505D6">
          <w:rPr>
            <w:noProof/>
            <w:webHidden/>
          </w:rPr>
          <w:fldChar w:fldCharType="begin"/>
        </w:r>
        <w:r w:rsidR="00A505D6">
          <w:rPr>
            <w:noProof/>
            <w:webHidden/>
          </w:rPr>
          <w:instrText xml:space="preserve"> PAGEREF _Toc408137266 \h </w:instrText>
        </w:r>
        <w:r w:rsidR="00A505D6">
          <w:rPr>
            <w:noProof/>
            <w:webHidden/>
          </w:rPr>
        </w:r>
        <w:r w:rsidR="00A505D6">
          <w:rPr>
            <w:noProof/>
            <w:webHidden/>
          </w:rPr>
          <w:fldChar w:fldCharType="separate"/>
        </w:r>
        <w:r w:rsidR="00A505D6">
          <w:rPr>
            <w:noProof/>
            <w:webHidden/>
          </w:rPr>
          <w:t>27</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7" w:history="1">
        <w:r w:rsidR="00A505D6" w:rsidRPr="00B30041">
          <w:rPr>
            <w:rStyle w:val="Hiperhivatkozs"/>
            <w:noProof/>
          </w:rPr>
          <w:t>2.12. ábra – Felhő típus detektálásának folyamata</w:t>
        </w:r>
        <w:r w:rsidR="00A505D6">
          <w:rPr>
            <w:noProof/>
            <w:webHidden/>
          </w:rPr>
          <w:tab/>
        </w:r>
        <w:r w:rsidR="00A505D6">
          <w:rPr>
            <w:noProof/>
            <w:webHidden/>
          </w:rPr>
          <w:fldChar w:fldCharType="begin"/>
        </w:r>
        <w:r w:rsidR="00A505D6">
          <w:rPr>
            <w:noProof/>
            <w:webHidden/>
          </w:rPr>
          <w:instrText xml:space="preserve"> PAGEREF _Toc408137267 \h </w:instrText>
        </w:r>
        <w:r w:rsidR="00A505D6">
          <w:rPr>
            <w:noProof/>
            <w:webHidden/>
          </w:rPr>
        </w:r>
        <w:r w:rsidR="00A505D6">
          <w:rPr>
            <w:noProof/>
            <w:webHidden/>
          </w:rPr>
          <w:fldChar w:fldCharType="separate"/>
        </w:r>
        <w:r w:rsidR="00A505D6">
          <w:rPr>
            <w:noProof/>
            <w:webHidden/>
          </w:rPr>
          <w:t>29</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8" w:history="1">
        <w:r w:rsidR="00A505D6" w:rsidRPr="00B30041">
          <w:rPr>
            <w:rStyle w:val="Hiperhivatkozs"/>
            <w:noProof/>
          </w:rPr>
          <w:t>2.13. ábra – A rendszer hasonló, esőcseppekkel borított képek esetén is sikeresen működött. Ez esetben az eredmény 8 oktás Stratus felhőzet.</w:t>
        </w:r>
        <w:r w:rsidR="00A505D6">
          <w:rPr>
            <w:noProof/>
            <w:webHidden/>
          </w:rPr>
          <w:tab/>
        </w:r>
        <w:r w:rsidR="00A505D6">
          <w:rPr>
            <w:noProof/>
            <w:webHidden/>
          </w:rPr>
          <w:fldChar w:fldCharType="begin"/>
        </w:r>
        <w:r w:rsidR="00A505D6">
          <w:rPr>
            <w:noProof/>
            <w:webHidden/>
          </w:rPr>
          <w:instrText xml:space="preserve"> PAGEREF _Toc408137268 \h </w:instrText>
        </w:r>
        <w:r w:rsidR="00A505D6">
          <w:rPr>
            <w:noProof/>
            <w:webHidden/>
          </w:rPr>
        </w:r>
        <w:r w:rsidR="00A505D6">
          <w:rPr>
            <w:noProof/>
            <w:webHidden/>
          </w:rPr>
          <w:fldChar w:fldCharType="separate"/>
        </w:r>
        <w:r w:rsidR="00A505D6">
          <w:rPr>
            <w:noProof/>
            <w:webHidden/>
          </w:rPr>
          <w:t>30</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69" w:history="1">
        <w:r w:rsidR="00A505D6" w:rsidRPr="00B30041">
          <w:rPr>
            <w:rStyle w:val="Hiperhivatkozs"/>
            <w:noProof/>
          </w:rPr>
          <w:t>2.14. ábra – Látható, hogy míg horizontálisan elhelyezett kamera képén a naplemente jelentősen elszínezi a felhőzetet, azonos időpontban elkészített képen, felfelé néző kamera esetén ez a jelenség csak minimálismértékben tapasztalható.</w:t>
        </w:r>
        <w:r w:rsidR="00A505D6">
          <w:rPr>
            <w:noProof/>
            <w:webHidden/>
          </w:rPr>
          <w:tab/>
        </w:r>
        <w:r w:rsidR="00A505D6">
          <w:rPr>
            <w:noProof/>
            <w:webHidden/>
          </w:rPr>
          <w:fldChar w:fldCharType="begin"/>
        </w:r>
        <w:r w:rsidR="00A505D6">
          <w:rPr>
            <w:noProof/>
            <w:webHidden/>
          </w:rPr>
          <w:instrText xml:space="preserve"> PAGEREF _Toc408137269 \h </w:instrText>
        </w:r>
        <w:r w:rsidR="00A505D6">
          <w:rPr>
            <w:noProof/>
            <w:webHidden/>
          </w:rPr>
        </w:r>
        <w:r w:rsidR="00A505D6">
          <w:rPr>
            <w:noProof/>
            <w:webHidden/>
          </w:rPr>
          <w:fldChar w:fldCharType="separate"/>
        </w:r>
        <w:r w:rsidR="00A505D6">
          <w:rPr>
            <w:noProof/>
            <w:webHidden/>
          </w:rPr>
          <w:t>31</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0" w:history="1">
        <w:r w:rsidR="00A505D6" w:rsidRPr="00B30041">
          <w:rPr>
            <w:rStyle w:val="Hiperhivatkozs"/>
            <w:i/>
            <w:iCs/>
            <w:noProof/>
          </w:rPr>
          <w:t>2.15. ábra – A programot véletlenszerűen készített, nagyban eltérő képeken, és sorozaton is teszteltük. A diagram a nem súlyozott értékekkel való számítás eredményét ábrázolja.</w:t>
        </w:r>
        <w:r w:rsidR="00A505D6">
          <w:rPr>
            <w:noProof/>
            <w:webHidden/>
          </w:rPr>
          <w:tab/>
        </w:r>
        <w:r w:rsidR="00A505D6">
          <w:rPr>
            <w:noProof/>
            <w:webHidden/>
          </w:rPr>
          <w:fldChar w:fldCharType="begin"/>
        </w:r>
        <w:r w:rsidR="00A505D6">
          <w:rPr>
            <w:noProof/>
            <w:webHidden/>
          </w:rPr>
          <w:instrText xml:space="preserve"> PAGEREF _Toc408137270 \h </w:instrText>
        </w:r>
        <w:r w:rsidR="00A505D6">
          <w:rPr>
            <w:noProof/>
            <w:webHidden/>
          </w:rPr>
        </w:r>
        <w:r w:rsidR="00A505D6">
          <w:rPr>
            <w:noProof/>
            <w:webHidden/>
          </w:rPr>
          <w:fldChar w:fldCharType="separate"/>
        </w:r>
        <w:r w:rsidR="00A505D6">
          <w:rPr>
            <w:noProof/>
            <w:webHidden/>
          </w:rPr>
          <w:t>32</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1" w:history="1">
        <w:r w:rsidR="00A505D6" w:rsidRPr="00B30041">
          <w:rPr>
            <w:rStyle w:val="Hiperhivatkozs"/>
            <w:noProof/>
          </w:rPr>
          <w:t>3.1. ábra – A szélirány meghatározásának a lépései.</w:t>
        </w:r>
        <w:r w:rsidR="00A505D6">
          <w:rPr>
            <w:noProof/>
            <w:webHidden/>
          </w:rPr>
          <w:tab/>
        </w:r>
        <w:r w:rsidR="00A505D6">
          <w:rPr>
            <w:noProof/>
            <w:webHidden/>
          </w:rPr>
          <w:fldChar w:fldCharType="begin"/>
        </w:r>
        <w:r w:rsidR="00A505D6">
          <w:rPr>
            <w:noProof/>
            <w:webHidden/>
          </w:rPr>
          <w:instrText xml:space="preserve"> PAGEREF _Toc408137271 \h </w:instrText>
        </w:r>
        <w:r w:rsidR="00A505D6">
          <w:rPr>
            <w:noProof/>
            <w:webHidden/>
          </w:rPr>
        </w:r>
        <w:r w:rsidR="00A505D6">
          <w:rPr>
            <w:noProof/>
            <w:webHidden/>
          </w:rPr>
          <w:fldChar w:fldCharType="separate"/>
        </w:r>
        <w:r w:rsidR="00A505D6">
          <w:rPr>
            <w:noProof/>
            <w:webHidden/>
          </w:rPr>
          <w:t>34</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2" w:history="1">
        <w:r w:rsidR="00A505D6" w:rsidRPr="00B30041">
          <w:rPr>
            <w:rStyle w:val="Hiperhivatkozs"/>
            <w:noProof/>
          </w:rPr>
          <w:t>3.2. ábra – Sarokpontok detektálása felhős képen előfeldolgozó algoritmus futtatása előtt (balra) és után (jobbra).</w:t>
        </w:r>
        <w:r w:rsidR="00A505D6">
          <w:rPr>
            <w:noProof/>
            <w:webHidden/>
          </w:rPr>
          <w:tab/>
        </w:r>
        <w:r w:rsidR="00A505D6">
          <w:rPr>
            <w:noProof/>
            <w:webHidden/>
          </w:rPr>
          <w:fldChar w:fldCharType="begin"/>
        </w:r>
        <w:r w:rsidR="00A505D6">
          <w:rPr>
            <w:noProof/>
            <w:webHidden/>
          </w:rPr>
          <w:instrText xml:space="preserve"> PAGEREF _Toc408137272 \h </w:instrText>
        </w:r>
        <w:r w:rsidR="00A505D6">
          <w:rPr>
            <w:noProof/>
            <w:webHidden/>
          </w:rPr>
        </w:r>
        <w:r w:rsidR="00A505D6">
          <w:rPr>
            <w:noProof/>
            <w:webHidden/>
          </w:rPr>
          <w:fldChar w:fldCharType="separate"/>
        </w:r>
        <w:r w:rsidR="00A505D6">
          <w:rPr>
            <w:noProof/>
            <w:webHidden/>
          </w:rPr>
          <w:t>36</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3" w:history="1">
        <w:r w:rsidR="00A505D6" w:rsidRPr="00B30041">
          <w:rPr>
            <w:rStyle w:val="Hiperhivatkozs"/>
            <w:noProof/>
          </w:rPr>
          <w:t>3.3. ábra – Sarokpont detektorok alkalmazása felhős képen. Balra a Harris-féle sarokpont detektor, jobbra a minimális sajátértékkel számolt módszer.</w:t>
        </w:r>
        <w:r w:rsidR="00A505D6">
          <w:rPr>
            <w:noProof/>
            <w:webHidden/>
          </w:rPr>
          <w:tab/>
        </w:r>
        <w:r w:rsidR="00A505D6">
          <w:rPr>
            <w:noProof/>
            <w:webHidden/>
          </w:rPr>
          <w:fldChar w:fldCharType="begin"/>
        </w:r>
        <w:r w:rsidR="00A505D6">
          <w:rPr>
            <w:noProof/>
            <w:webHidden/>
          </w:rPr>
          <w:instrText xml:space="preserve"> PAGEREF _Toc408137273 \h </w:instrText>
        </w:r>
        <w:r w:rsidR="00A505D6">
          <w:rPr>
            <w:noProof/>
            <w:webHidden/>
          </w:rPr>
        </w:r>
        <w:r w:rsidR="00A505D6">
          <w:rPr>
            <w:noProof/>
            <w:webHidden/>
          </w:rPr>
          <w:fldChar w:fldCharType="separate"/>
        </w:r>
        <w:r w:rsidR="00A505D6">
          <w:rPr>
            <w:noProof/>
            <w:webHidden/>
          </w:rPr>
          <w:t>37</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4" w:history="1">
        <w:r w:rsidR="00A505D6" w:rsidRPr="00B30041">
          <w:rPr>
            <w:rStyle w:val="Hiperhivatkozs"/>
            <w:noProof/>
          </w:rPr>
          <w:t>3.4. ábra – Az optikai áramlás eredménye korrekciók nélkül (balra), majd megfelelő korrigálások elvégzése után (jobbra).</w:t>
        </w:r>
        <w:r w:rsidR="00A505D6">
          <w:rPr>
            <w:noProof/>
            <w:webHidden/>
          </w:rPr>
          <w:tab/>
        </w:r>
        <w:r w:rsidR="00A505D6">
          <w:rPr>
            <w:noProof/>
            <w:webHidden/>
          </w:rPr>
          <w:fldChar w:fldCharType="begin"/>
        </w:r>
        <w:r w:rsidR="00A505D6">
          <w:rPr>
            <w:noProof/>
            <w:webHidden/>
          </w:rPr>
          <w:instrText xml:space="preserve"> PAGEREF _Toc408137274 \h </w:instrText>
        </w:r>
        <w:r w:rsidR="00A505D6">
          <w:rPr>
            <w:noProof/>
            <w:webHidden/>
          </w:rPr>
        </w:r>
        <w:r w:rsidR="00A505D6">
          <w:rPr>
            <w:noProof/>
            <w:webHidden/>
          </w:rPr>
          <w:fldChar w:fldCharType="separate"/>
        </w:r>
        <w:r w:rsidR="00A505D6">
          <w:rPr>
            <w:noProof/>
            <w:webHidden/>
          </w:rPr>
          <w:t>38</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5" w:history="1">
        <w:r w:rsidR="00A505D6" w:rsidRPr="00B30041">
          <w:rPr>
            <w:rStyle w:val="Hiperhivatkozs"/>
            <w:noProof/>
          </w:rPr>
          <w:t>4.1. ábra - Megfigyelhetőek az esőcseppek jellemzői, többek között az, hogy világosabbak, mint a háttér.</w:t>
        </w:r>
        <w:r w:rsidR="00A505D6">
          <w:rPr>
            <w:noProof/>
            <w:webHidden/>
          </w:rPr>
          <w:tab/>
        </w:r>
        <w:r w:rsidR="00A505D6">
          <w:rPr>
            <w:noProof/>
            <w:webHidden/>
          </w:rPr>
          <w:fldChar w:fldCharType="begin"/>
        </w:r>
        <w:r w:rsidR="00A505D6">
          <w:rPr>
            <w:noProof/>
            <w:webHidden/>
          </w:rPr>
          <w:instrText xml:space="preserve"> PAGEREF _Toc408137275 \h </w:instrText>
        </w:r>
        <w:r w:rsidR="00A505D6">
          <w:rPr>
            <w:noProof/>
            <w:webHidden/>
          </w:rPr>
        </w:r>
        <w:r w:rsidR="00A505D6">
          <w:rPr>
            <w:noProof/>
            <w:webHidden/>
          </w:rPr>
          <w:fldChar w:fldCharType="separate"/>
        </w:r>
        <w:r w:rsidR="00A505D6">
          <w:rPr>
            <w:noProof/>
            <w:webHidden/>
          </w:rPr>
          <w:t>40</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6" w:history="1">
        <w:r w:rsidR="00A505D6" w:rsidRPr="00B30041">
          <w:rPr>
            <w:rStyle w:val="Hiperhivatkozs"/>
            <w:noProof/>
            <w:highlight w:val="white"/>
          </w:rPr>
          <w:t>4.2</w:t>
        </w:r>
        <w:r w:rsidR="00A505D6" w:rsidRPr="00B30041">
          <w:rPr>
            <w:rStyle w:val="Hiperhivatkozs"/>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sidR="00A505D6">
          <w:rPr>
            <w:noProof/>
            <w:webHidden/>
          </w:rPr>
          <w:tab/>
        </w:r>
        <w:r w:rsidR="00A505D6">
          <w:rPr>
            <w:noProof/>
            <w:webHidden/>
          </w:rPr>
          <w:fldChar w:fldCharType="begin"/>
        </w:r>
        <w:r w:rsidR="00A505D6">
          <w:rPr>
            <w:noProof/>
            <w:webHidden/>
          </w:rPr>
          <w:instrText xml:space="preserve"> PAGEREF _Toc408137276 \h </w:instrText>
        </w:r>
        <w:r w:rsidR="00A505D6">
          <w:rPr>
            <w:noProof/>
            <w:webHidden/>
          </w:rPr>
        </w:r>
        <w:r w:rsidR="00A505D6">
          <w:rPr>
            <w:noProof/>
            <w:webHidden/>
          </w:rPr>
          <w:fldChar w:fldCharType="separate"/>
        </w:r>
        <w:r w:rsidR="00A505D6">
          <w:rPr>
            <w:noProof/>
            <w:webHidden/>
          </w:rPr>
          <w:t>41</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7" w:history="1">
        <w:r w:rsidR="00A505D6" w:rsidRPr="00B30041">
          <w:rPr>
            <w:rStyle w:val="Hiperhivatkozs"/>
            <w:noProof/>
          </w:rPr>
          <w:t>4.3. ábra - Esődetektálás teljes folyamata</w:t>
        </w:r>
        <w:r w:rsidR="00A505D6">
          <w:rPr>
            <w:noProof/>
            <w:webHidden/>
          </w:rPr>
          <w:tab/>
        </w:r>
        <w:r w:rsidR="00A505D6">
          <w:rPr>
            <w:noProof/>
            <w:webHidden/>
          </w:rPr>
          <w:fldChar w:fldCharType="begin"/>
        </w:r>
        <w:r w:rsidR="00A505D6">
          <w:rPr>
            <w:noProof/>
            <w:webHidden/>
          </w:rPr>
          <w:instrText xml:space="preserve"> PAGEREF _Toc408137277 \h </w:instrText>
        </w:r>
        <w:r w:rsidR="00A505D6">
          <w:rPr>
            <w:noProof/>
            <w:webHidden/>
          </w:rPr>
        </w:r>
        <w:r w:rsidR="00A505D6">
          <w:rPr>
            <w:noProof/>
            <w:webHidden/>
          </w:rPr>
          <w:fldChar w:fldCharType="separate"/>
        </w:r>
        <w:r w:rsidR="00A505D6">
          <w:rPr>
            <w:noProof/>
            <w:webHidden/>
          </w:rPr>
          <w:t>42</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8" w:history="1">
        <w:r w:rsidR="00A505D6" w:rsidRPr="00B30041">
          <w:rPr>
            <w:rStyle w:val="Hiperhivatkozs"/>
            <w:noProof/>
            <w:highlight w:val="white"/>
          </w:rPr>
          <w:t>4.4</w:t>
        </w:r>
        <w:r w:rsidR="00A505D6" w:rsidRPr="00B30041">
          <w:rPr>
            <w:rStyle w:val="Hiperhivatkozs"/>
            <w:noProof/>
          </w:rPr>
          <w:t>. ábra - Éldetektálással végzett esőcsepp detektálás előfeldolgozásának az eredménye.</w:t>
        </w:r>
        <w:r w:rsidR="00A505D6">
          <w:rPr>
            <w:noProof/>
            <w:webHidden/>
          </w:rPr>
          <w:tab/>
        </w:r>
        <w:r w:rsidR="00A505D6">
          <w:rPr>
            <w:noProof/>
            <w:webHidden/>
          </w:rPr>
          <w:fldChar w:fldCharType="begin"/>
        </w:r>
        <w:r w:rsidR="00A505D6">
          <w:rPr>
            <w:noProof/>
            <w:webHidden/>
          </w:rPr>
          <w:instrText xml:space="preserve"> PAGEREF _Toc408137278 \h </w:instrText>
        </w:r>
        <w:r w:rsidR="00A505D6">
          <w:rPr>
            <w:noProof/>
            <w:webHidden/>
          </w:rPr>
        </w:r>
        <w:r w:rsidR="00A505D6">
          <w:rPr>
            <w:noProof/>
            <w:webHidden/>
          </w:rPr>
          <w:fldChar w:fldCharType="separate"/>
        </w:r>
        <w:r w:rsidR="00A505D6">
          <w:rPr>
            <w:noProof/>
            <w:webHidden/>
          </w:rPr>
          <w:t>43</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79" w:history="1">
        <w:r w:rsidR="00A505D6" w:rsidRPr="00B30041">
          <w:rPr>
            <w:rStyle w:val="Hiperhivatkozs"/>
            <w:noProof/>
          </w:rPr>
          <w:t>4.5. ábra - Morfológiai műveletekkel végzett esőcsepp detektálás előfeldolgozásának az eredménye. Balra az eredeti kép, jobbra az eredmény.</w:t>
        </w:r>
        <w:r w:rsidR="00A505D6">
          <w:rPr>
            <w:noProof/>
            <w:webHidden/>
          </w:rPr>
          <w:tab/>
        </w:r>
        <w:r w:rsidR="00A505D6">
          <w:rPr>
            <w:noProof/>
            <w:webHidden/>
          </w:rPr>
          <w:fldChar w:fldCharType="begin"/>
        </w:r>
        <w:r w:rsidR="00A505D6">
          <w:rPr>
            <w:noProof/>
            <w:webHidden/>
          </w:rPr>
          <w:instrText xml:space="preserve"> PAGEREF _Toc408137279 \h </w:instrText>
        </w:r>
        <w:r w:rsidR="00A505D6">
          <w:rPr>
            <w:noProof/>
            <w:webHidden/>
          </w:rPr>
        </w:r>
        <w:r w:rsidR="00A505D6">
          <w:rPr>
            <w:noProof/>
            <w:webHidden/>
          </w:rPr>
          <w:fldChar w:fldCharType="separate"/>
        </w:r>
        <w:r w:rsidR="00A505D6">
          <w:rPr>
            <w:noProof/>
            <w:webHidden/>
          </w:rPr>
          <w:t>44</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0" w:history="1">
        <w:r w:rsidR="00A505D6" w:rsidRPr="00B30041">
          <w:rPr>
            <w:rStyle w:val="Hiperhivatkozs"/>
            <w:noProof/>
            <w:highlight w:val="white"/>
          </w:rPr>
          <w:t>4.6</w:t>
        </w:r>
        <w:r w:rsidR="00A505D6" w:rsidRPr="00B30041">
          <w:rPr>
            <w:rStyle w:val="Hiperhivatkozs"/>
            <w:noProof/>
          </w:rPr>
          <w:t xml:space="preserve">. ábra - </w:t>
        </w:r>
        <w:r w:rsidR="00A505D6" w:rsidRPr="00B30041">
          <w:rPr>
            <w:rStyle w:val="Hiperhivatkozs"/>
            <w:rFonts w:eastAsiaTheme="minorHAnsi"/>
            <w:noProof/>
            <w:lang w:eastAsia="en-US"/>
          </w:rPr>
          <w:t>A szegmentálás során egy esőcseppen akár több folt is detektálásra kerül (balra), ám méretbeli szabályok alkalmazásával ezek hatékonyan egyesíthetők, így pontosítva a cseppek számának a megbecslését (jobbra).</w:t>
        </w:r>
        <w:r w:rsidR="00A505D6">
          <w:rPr>
            <w:noProof/>
            <w:webHidden/>
          </w:rPr>
          <w:tab/>
        </w:r>
        <w:r w:rsidR="00A505D6">
          <w:rPr>
            <w:noProof/>
            <w:webHidden/>
          </w:rPr>
          <w:fldChar w:fldCharType="begin"/>
        </w:r>
        <w:r w:rsidR="00A505D6">
          <w:rPr>
            <w:noProof/>
            <w:webHidden/>
          </w:rPr>
          <w:instrText xml:space="preserve"> PAGEREF _Toc408137280 \h </w:instrText>
        </w:r>
        <w:r w:rsidR="00A505D6">
          <w:rPr>
            <w:noProof/>
            <w:webHidden/>
          </w:rPr>
        </w:r>
        <w:r w:rsidR="00A505D6">
          <w:rPr>
            <w:noProof/>
            <w:webHidden/>
          </w:rPr>
          <w:fldChar w:fldCharType="separate"/>
        </w:r>
        <w:r w:rsidR="00A505D6">
          <w:rPr>
            <w:noProof/>
            <w:webHidden/>
          </w:rPr>
          <w:t>45</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1" w:history="1">
        <w:r w:rsidR="00A505D6" w:rsidRPr="00B30041">
          <w:rPr>
            <w:rStyle w:val="Hiperhivatkozs"/>
            <w:i/>
            <w:iCs/>
            <w:noProof/>
          </w:rPr>
          <w:t>4.7. ábra – Algoritmusunk tesztelése különböző helyszíneken. Sorrendben balról jobbra, fentről lefelé: Kékestető, Siófok, Kab-hegy, ismeretlen helyszínen fölfelé néző kamera.</w:t>
        </w:r>
        <w:r w:rsidR="00A505D6">
          <w:rPr>
            <w:noProof/>
            <w:webHidden/>
          </w:rPr>
          <w:tab/>
        </w:r>
        <w:r w:rsidR="00A505D6">
          <w:rPr>
            <w:noProof/>
            <w:webHidden/>
          </w:rPr>
          <w:fldChar w:fldCharType="begin"/>
        </w:r>
        <w:r w:rsidR="00A505D6">
          <w:rPr>
            <w:noProof/>
            <w:webHidden/>
          </w:rPr>
          <w:instrText xml:space="preserve"> PAGEREF _Toc408137281 \h </w:instrText>
        </w:r>
        <w:r w:rsidR="00A505D6">
          <w:rPr>
            <w:noProof/>
            <w:webHidden/>
          </w:rPr>
        </w:r>
        <w:r w:rsidR="00A505D6">
          <w:rPr>
            <w:noProof/>
            <w:webHidden/>
          </w:rPr>
          <w:fldChar w:fldCharType="separate"/>
        </w:r>
        <w:r w:rsidR="00A505D6">
          <w:rPr>
            <w:noProof/>
            <w:webHidden/>
          </w:rPr>
          <w:t>46</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2" w:history="1">
        <w:r w:rsidR="00A505D6" w:rsidRPr="00B30041">
          <w:rPr>
            <w:rStyle w:val="Hiperhivatkozs"/>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sidR="00A505D6">
          <w:rPr>
            <w:noProof/>
            <w:webHidden/>
          </w:rPr>
          <w:tab/>
        </w:r>
        <w:r w:rsidR="00A505D6">
          <w:rPr>
            <w:noProof/>
            <w:webHidden/>
          </w:rPr>
          <w:fldChar w:fldCharType="begin"/>
        </w:r>
        <w:r w:rsidR="00A505D6">
          <w:rPr>
            <w:noProof/>
            <w:webHidden/>
          </w:rPr>
          <w:instrText xml:space="preserve"> PAGEREF _Toc408137282 \h </w:instrText>
        </w:r>
        <w:r w:rsidR="00A505D6">
          <w:rPr>
            <w:noProof/>
            <w:webHidden/>
          </w:rPr>
        </w:r>
        <w:r w:rsidR="00A505D6">
          <w:rPr>
            <w:noProof/>
            <w:webHidden/>
          </w:rPr>
          <w:fldChar w:fldCharType="separate"/>
        </w:r>
        <w:r w:rsidR="00A505D6">
          <w:rPr>
            <w:noProof/>
            <w:webHidden/>
          </w:rPr>
          <w:t>46</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3" w:history="1">
        <w:r w:rsidR="00A505D6" w:rsidRPr="00B30041">
          <w:rPr>
            <w:rStyle w:val="Hiperhivatkozs"/>
            <w:noProof/>
          </w:rPr>
          <w:t>5.1. ábra – Egyszerű detektálás eredménye vertikális helyzetű képek alapján. Balra a részeredmények, míg jobbra a végeredmények láthatók.</w:t>
        </w:r>
        <w:r w:rsidR="00A505D6">
          <w:rPr>
            <w:noProof/>
            <w:webHidden/>
          </w:rPr>
          <w:tab/>
        </w:r>
        <w:r w:rsidR="00A505D6">
          <w:rPr>
            <w:noProof/>
            <w:webHidden/>
          </w:rPr>
          <w:fldChar w:fldCharType="begin"/>
        </w:r>
        <w:r w:rsidR="00A505D6">
          <w:rPr>
            <w:noProof/>
            <w:webHidden/>
          </w:rPr>
          <w:instrText xml:space="preserve"> PAGEREF _Toc408137283 \h </w:instrText>
        </w:r>
        <w:r w:rsidR="00A505D6">
          <w:rPr>
            <w:noProof/>
            <w:webHidden/>
          </w:rPr>
        </w:r>
        <w:r w:rsidR="00A505D6">
          <w:rPr>
            <w:noProof/>
            <w:webHidden/>
          </w:rPr>
          <w:fldChar w:fldCharType="separate"/>
        </w:r>
        <w:r w:rsidR="00A505D6">
          <w:rPr>
            <w:noProof/>
            <w:webHidden/>
          </w:rPr>
          <w:t>49</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4" w:history="1">
        <w:r w:rsidR="00A505D6" w:rsidRPr="00B30041">
          <w:rPr>
            <w:rStyle w:val="Hiperhivatkozs"/>
            <w:noProof/>
          </w:rPr>
          <w:t>5.2. ábra – Több kép megnyitása az „Open vertical images…” vagy az „Open hrizontal images…” menüpont kiválasztása után.</w:t>
        </w:r>
        <w:r w:rsidR="00A505D6">
          <w:rPr>
            <w:noProof/>
            <w:webHidden/>
          </w:rPr>
          <w:tab/>
        </w:r>
        <w:r w:rsidR="00A505D6">
          <w:rPr>
            <w:noProof/>
            <w:webHidden/>
          </w:rPr>
          <w:fldChar w:fldCharType="begin"/>
        </w:r>
        <w:r w:rsidR="00A505D6">
          <w:rPr>
            <w:noProof/>
            <w:webHidden/>
          </w:rPr>
          <w:instrText xml:space="preserve"> PAGEREF _Toc408137284 \h </w:instrText>
        </w:r>
        <w:r w:rsidR="00A505D6">
          <w:rPr>
            <w:noProof/>
            <w:webHidden/>
          </w:rPr>
        </w:r>
        <w:r w:rsidR="00A505D6">
          <w:rPr>
            <w:noProof/>
            <w:webHidden/>
          </w:rPr>
          <w:fldChar w:fldCharType="separate"/>
        </w:r>
        <w:r w:rsidR="00A505D6">
          <w:rPr>
            <w:noProof/>
            <w:webHidden/>
          </w:rPr>
          <w:t>51</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5" w:history="1">
        <w:r w:rsidR="00A505D6" w:rsidRPr="00B30041">
          <w:rPr>
            <w:rStyle w:val="Hiperhivatkozs"/>
            <w:noProof/>
          </w:rPr>
          <w:t>5.3. ábra – IImageProcessService és az általa használt SubresultAvailableEventHandler delegált felépítése.</w:t>
        </w:r>
        <w:r w:rsidR="00A505D6">
          <w:rPr>
            <w:noProof/>
            <w:webHidden/>
          </w:rPr>
          <w:tab/>
        </w:r>
        <w:r w:rsidR="00A505D6">
          <w:rPr>
            <w:noProof/>
            <w:webHidden/>
          </w:rPr>
          <w:fldChar w:fldCharType="begin"/>
        </w:r>
        <w:r w:rsidR="00A505D6">
          <w:rPr>
            <w:noProof/>
            <w:webHidden/>
          </w:rPr>
          <w:instrText xml:space="preserve"> PAGEREF _Toc408137285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6" w:history="1">
        <w:r w:rsidR="00A505D6" w:rsidRPr="00B30041">
          <w:rPr>
            <w:rStyle w:val="Hiperhivatkozs"/>
            <w:noProof/>
          </w:rPr>
          <w:t>5.4. ábra – ISubprocessService felépítése</w:t>
        </w:r>
        <w:r w:rsidR="00A505D6">
          <w:rPr>
            <w:noProof/>
            <w:webHidden/>
          </w:rPr>
          <w:tab/>
        </w:r>
        <w:r w:rsidR="00A505D6">
          <w:rPr>
            <w:noProof/>
            <w:webHidden/>
          </w:rPr>
          <w:fldChar w:fldCharType="begin"/>
        </w:r>
        <w:r w:rsidR="00A505D6">
          <w:rPr>
            <w:noProof/>
            <w:webHidden/>
          </w:rPr>
          <w:instrText xml:space="preserve"> PAGEREF _Toc408137286 \h </w:instrText>
        </w:r>
        <w:r w:rsidR="00A505D6">
          <w:rPr>
            <w:noProof/>
            <w:webHidden/>
          </w:rPr>
        </w:r>
        <w:r w:rsidR="00A505D6">
          <w:rPr>
            <w:noProof/>
            <w:webHidden/>
          </w:rPr>
          <w:fldChar w:fldCharType="separate"/>
        </w:r>
        <w:r w:rsidR="00A505D6">
          <w:rPr>
            <w:noProof/>
            <w:webHidden/>
          </w:rPr>
          <w:t>52</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7" w:history="1">
        <w:r w:rsidR="00A505D6" w:rsidRPr="00B30041">
          <w:rPr>
            <w:rStyle w:val="Hiperhivatkozs"/>
            <w:noProof/>
          </w:rPr>
          <w:t>5.5. ábra – A képek egyszerű és gyors megnyitására létrehozott kisegítő osztály szerkezete.</w:t>
        </w:r>
        <w:r w:rsidR="00A505D6">
          <w:rPr>
            <w:noProof/>
            <w:webHidden/>
          </w:rPr>
          <w:tab/>
        </w:r>
        <w:r w:rsidR="00A505D6">
          <w:rPr>
            <w:noProof/>
            <w:webHidden/>
          </w:rPr>
          <w:fldChar w:fldCharType="begin"/>
        </w:r>
        <w:r w:rsidR="00A505D6">
          <w:rPr>
            <w:noProof/>
            <w:webHidden/>
          </w:rPr>
          <w:instrText xml:space="preserve"> PAGEREF _Toc408137287 \h </w:instrText>
        </w:r>
        <w:r w:rsidR="00A505D6">
          <w:rPr>
            <w:noProof/>
            <w:webHidden/>
          </w:rPr>
        </w:r>
        <w:r w:rsidR="00A505D6">
          <w:rPr>
            <w:noProof/>
            <w:webHidden/>
          </w:rPr>
          <w:fldChar w:fldCharType="separate"/>
        </w:r>
        <w:r w:rsidR="00A505D6">
          <w:rPr>
            <w:noProof/>
            <w:webHidden/>
          </w:rPr>
          <w:t>53</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8" w:history="1">
        <w:r w:rsidR="00A505D6" w:rsidRPr="00B30041">
          <w:rPr>
            <w:rStyle w:val="Hiperhivatkozs"/>
            <w:noProof/>
          </w:rPr>
          <w:t>5.6. ábra – Felhő detektálás küszöbértékeinek manuális beállítása három eltérő típusú felhő alapján. A fenti sorban az eredeti képek, míg az alsóban a küszöbölt képek láthatók.</w:t>
        </w:r>
        <w:r w:rsidR="00A505D6">
          <w:rPr>
            <w:noProof/>
            <w:webHidden/>
          </w:rPr>
          <w:tab/>
        </w:r>
        <w:r w:rsidR="00A505D6">
          <w:rPr>
            <w:noProof/>
            <w:webHidden/>
          </w:rPr>
          <w:fldChar w:fldCharType="begin"/>
        </w:r>
        <w:r w:rsidR="00A505D6">
          <w:rPr>
            <w:noProof/>
            <w:webHidden/>
          </w:rPr>
          <w:instrText xml:space="preserve"> PAGEREF _Toc408137288 \h </w:instrText>
        </w:r>
        <w:r w:rsidR="00A505D6">
          <w:rPr>
            <w:noProof/>
            <w:webHidden/>
          </w:rPr>
        </w:r>
        <w:r w:rsidR="00A505D6">
          <w:rPr>
            <w:noProof/>
            <w:webHidden/>
          </w:rPr>
          <w:fldChar w:fldCharType="separate"/>
        </w:r>
        <w:r w:rsidR="00A505D6">
          <w:rPr>
            <w:noProof/>
            <w:webHidden/>
          </w:rPr>
          <w:t>54</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89" w:history="1">
        <w:r w:rsidR="00A505D6" w:rsidRPr="00B30041">
          <w:rPr>
            <w:rStyle w:val="Hiperhivatkozs"/>
            <w:noProof/>
          </w:rPr>
          <w:t>5.7. ábra – A felhők típusát és az égbolt borultságát meghatározó modul felépítése.</w:t>
        </w:r>
        <w:r w:rsidR="00A505D6">
          <w:rPr>
            <w:noProof/>
            <w:webHidden/>
          </w:rPr>
          <w:tab/>
        </w:r>
        <w:r w:rsidR="00A505D6">
          <w:rPr>
            <w:noProof/>
            <w:webHidden/>
          </w:rPr>
          <w:fldChar w:fldCharType="begin"/>
        </w:r>
        <w:r w:rsidR="00A505D6">
          <w:rPr>
            <w:noProof/>
            <w:webHidden/>
          </w:rPr>
          <w:instrText xml:space="preserve"> PAGEREF _Toc408137289 \h </w:instrText>
        </w:r>
        <w:r w:rsidR="00A505D6">
          <w:rPr>
            <w:noProof/>
            <w:webHidden/>
          </w:rPr>
        </w:r>
        <w:r w:rsidR="00A505D6">
          <w:rPr>
            <w:noProof/>
            <w:webHidden/>
          </w:rPr>
          <w:fldChar w:fldCharType="separate"/>
        </w:r>
        <w:r w:rsidR="00A505D6">
          <w:rPr>
            <w:noProof/>
            <w:webHidden/>
          </w:rPr>
          <w:t>55</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0" w:history="1">
        <w:r w:rsidR="00A505D6" w:rsidRPr="00B30041">
          <w:rPr>
            <w:rStyle w:val="Hiperhivatkozs"/>
            <w:noProof/>
          </w:rPr>
          <w:t>5.8.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sidR="00A505D6">
          <w:rPr>
            <w:noProof/>
            <w:webHidden/>
          </w:rPr>
          <w:tab/>
        </w:r>
        <w:r w:rsidR="00A505D6">
          <w:rPr>
            <w:noProof/>
            <w:webHidden/>
          </w:rPr>
          <w:fldChar w:fldCharType="begin"/>
        </w:r>
        <w:r w:rsidR="00A505D6">
          <w:rPr>
            <w:noProof/>
            <w:webHidden/>
          </w:rPr>
          <w:instrText xml:space="preserve"> PAGEREF _Toc408137290 \h </w:instrText>
        </w:r>
        <w:r w:rsidR="00A505D6">
          <w:rPr>
            <w:noProof/>
            <w:webHidden/>
          </w:rPr>
        </w:r>
        <w:r w:rsidR="00A505D6">
          <w:rPr>
            <w:noProof/>
            <w:webHidden/>
          </w:rPr>
          <w:fldChar w:fldCharType="separate"/>
        </w:r>
        <w:r w:rsidR="00A505D6">
          <w:rPr>
            <w:noProof/>
            <w:webHidden/>
          </w:rPr>
          <w:t>56</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1" w:history="1">
        <w:r w:rsidR="00A505D6" w:rsidRPr="00B30041">
          <w:rPr>
            <w:rStyle w:val="Hiperhivatkozs"/>
            <w:noProof/>
          </w:rPr>
          <w:t>5.9. ábra – A felhők mozgásának meghatározására szolgáló alap modul szerkezete.</w:t>
        </w:r>
        <w:r w:rsidR="00A505D6">
          <w:rPr>
            <w:noProof/>
            <w:webHidden/>
          </w:rPr>
          <w:tab/>
        </w:r>
        <w:r w:rsidR="00A505D6">
          <w:rPr>
            <w:noProof/>
            <w:webHidden/>
          </w:rPr>
          <w:fldChar w:fldCharType="begin"/>
        </w:r>
        <w:r w:rsidR="00A505D6">
          <w:rPr>
            <w:noProof/>
            <w:webHidden/>
          </w:rPr>
          <w:instrText xml:space="preserve"> PAGEREF _Toc408137291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2" w:history="1">
        <w:r w:rsidR="00A505D6" w:rsidRPr="00B30041">
          <w:rPr>
            <w:rStyle w:val="Hiperhivatkozs"/>
            <w:noProof/>
          </w:rPr>
          <w:t>5.10. ábra – A felhők mozgását detektáló osztály felépítése. Az ISubProcessService interfész megvalósítására nincs lehetőség, mivel nem végez módosítást a képen.</w:t>
        </w:r>
        <w:r w:rsidR="00A505D6">
          <w:rPr>
            <w:noProof/>
            <w:webHidden/>
          </w:rPr>
          <w:tab/>
        </w:r>
        <w:r w:rsidR="00A505D6">
          <w:rPr>
            <w:noProof/>
            <w:webHidden/>
          </w:rPr>
          <w:fldChar w:fldCharType="begin"/>
        </w:r>
        <w:r w:rsidR="00A505D6">
          <w:rPr>
            <w:noProof/>
            <w:webHidden/>
          </w:rPr>
          <w:instrText xml:space="preserve"> PAGEREF _Toc408137292 \h </w:instrText>
        </w:r>
        <w:r w:rsidR="00A505D6">
          <w:rPr>
            <w:noProof/>
            <w:webHidden/>
          </w:rPr>
        </w:r>
        <w:r w:rsidR="00A505D6">
          <w:rPr>
            <w:noProof/>
            <w:webHidden/>
          </w:rPr>
          <w:fldChar w:fldCharType="separate"/>
        </w:r>
        <w:r w:rsidR="00A505D6">
          <w:rPr>
            <w:noProof/>
            <w:webHidden/>
          </w:rPr>
          <w:t>57</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3" w:history="1">
        <w:r w:rsidR="00A505D6" w:rsidRPr="00B30041">
          <w:rPr>
            <w:rStyle w:val="Hiperhivatkozs"/>
            <w:noProof/>
          </w:rPr>
          <w:t>5.11. ábra - Az esőcseppek detektálását egy IRaindropDetector interfész implementációja végzi.</w:t>
        </w:r>
        <w:r w:rsidR="00A505D6">
          <w:rPr>
            <w:noProof/>
            <w:webHidden/>
          </w:rPr>
          <w:tab/>
        </w:r>
        <w:r w:rsidR="00A505D6">
          <w:rPr>
            <w:noProof/>
            <w:webHidden/>
          </w:rPr>
          <w:fldChar w:fldCharType="begin"/>
        </w:r>
        <w:r w:rsidR="00A505D6">
          <w:rPr>
            <w:noProof/>
            <w:webHidden/>
          </w:rPr>
          <w:instrText xml:space="preserve"> PAGEREF _Toc408137293 \h </w:instrText>
        </w:r>
        <w:r w:rsidR="00A505D6">
          <w:rPr>
            <w:noProof/>
            <w:webHidden/>
          </w:rPr>
        </w:r>
        <w:r w:rsidR="00A505D6">
          <w:rPr>
            <w:noProof/>
            <w:webHidden/>
          </w:rPr>
          <w:fldChar w:fldCharType="separate"/>
        </w:r>
        <w:r w:rsidR="00A505D6">
          <w:rPr>
            <w:noProof/>
            <w:webHidden/>
          </w:rPr>
          <w:t>58</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4" w:history="1">
        <w:r w:rsidR="00A505D6" w:rsidRPr="00B30041">
          <w:rPr>
            <w:rStyle w:val="Hiperhivatkozs"/>
            <w:noProof/>
          </w:rPr>
          <w:t>5.12. ábra - Az esőcseppek detektálásához szükséges paramétereket egy IRaindropDetectionContext interfészen keresztül adjuk át. Ugyanezen az interfészen keresztül utaztatjuk a folyamat során keletkezett paramétereket és a végeredményt is.</w:t>
        </w:r>
        <w:r w:rsidR="00A505D6">
          <w:rPr>
            <w:noProof/>
            <w:webHidden/>
          </w:rPr>
          <w:tab/>
        </w:r>
        <w:r w:rsidR="00A505D6">
          <w:rPr>
            <w:noProof/>
            <w:webHidden/>
          </w:rPr>
          <w:fldChar w:fldCharType="begin"/>
        </w:r>
        <w:r w:rsidR="00A505D6">
          <w:rPr>
            <w:noProof/>
            <w:webHidden/>
          </w:rPr>
          <w:instrText xml:space="preserve"> PAGEREF _Toc408137294 \h </w:instrText>
        </w:r>
        <w:r w:rsidR="00A505D6">
          <w:rPr>
            <w:noProof/>
            <w:webHidden/>
          </w:rPr>
        </w:r>
        <w:r w:rsidR="00A505D6">
          <w:rPr>
            <w:noProof/>
            <w:webHidden/>
          </w:rPr>
          <w:fldChar w:fldCharType="separate"/>
        </w:r>
        <w:r w:rsidR="00A505D6">
          <w:rPr>
            <w:noProof/>
            <w:webHidden/>
          </w:rPr>
          <w:t>58</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5" w:history="1">
        <w:r w:rsidR="00A505D6" w:rsidRPr="00B30041">
          <w:rPr>
            <w:rStyle w:val="Hiperhivatkozs"/>
            <w:noProof/>
          </w:rPr>
          <w:t>5.13. ábra - A felhasználó által tesztelés céljából bejelölt esőcseppeket a képen az IRainDetectionTester interfész implementációja veti össze. Így értékelhetőek az egyes algoritmusok.</w:t>
        </w:r>
        <w:r w:rsidR="00A505D6">
          <w:rPr>
            <w:noProof/>
            <w:webHidden/>
          </w:rPr>
          <w:tab/>
        </w:r>
        <w:r w:rsidR="00A505D6">
          <w:rPr>
            <w:noProof/>
            <w:webHidden/>
          </w:rPr>
          <w:fldChar w:fldCharType="begin"/>
        </w:r>
        <w:r w:rsidR="00A505D6">
          <w:rPr>
            <w:noProof/>
            <w:webHidden/>
          </w:rPr>
          <w:instrText xml:space="preserve"> PAGEREF _Toc408137295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6" w:history="1">
        <w:r w:rsidR="00A505D6" w:rsidRPr="00B30041">
          <w:rPr>
            <w:rStyle w:val="Hiperhivatkozs"/>
            <w:noProof/>
          </w:rPr>
          <w:t>5.14. ábra - A felhasználó által megadott esőcseppek és az algoritmus által detektált cseppek összevetésének az eredményét egy IRaindropDetectionTestResult interfészen keresztül adjuk vissza.</w:t>
        </w:r>
        <w:r w:rsidR="00A505D6">
          <w:rPr>
            <w:noProof/>
            <w:webHidden/>
          </w:rPr>
          <w:tab/>
        </w:r>
        <w:r w:rsidR="00A505D6">
          <w:rPr>
            <w:noProof/>
            <w:webHidden/>
          </w:rPr>
          <w:fldChar w:fldCharType="begin"/>
        </w:r>
        <w:r w:rsidR="00A505D6">
          <w:rPr>
            <w:noProof/>
            <w:webHidden/>
          </w:rPr>
          <w:instrText xml:space="preserve"> PAGEREF _Toc408137296 \h </w:instrText>
        </w:r>
        <w:r w:rsidR="00A505D6">
          <w:rPr>
            <w:noProof/>
            <w:webHidden/>
          </w:rPr>
        </w:r>
        <w:r w:rsidR="00A505D6">
          <w:rPr>
            <w:noProof/>
            <w:webHidden/>
          </w:rPr>
          <w:fldChar w:fldCharType="separate"/>
        </w:r>
        <w:r w:rsidR="00A505D6">
          <w:rPr>
            <w:noProof/>
            <w:webHidden/>
          </w:rPr>
          <w:t>60</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7" w:history="1">
        <w:r w:rsidR="00A505D6" w:rsidRPr="00B30041">
          <w:rPr>
            <w:rStyle w:val="Hiperhivatkozs"/>
            <w:noProof/>
          </w:rPr>
          <w:t>5.15. ábra – A borultságot és felhő típusát figyelő modul felhasználói felülete grafikus megjelenítés esetén.</w:t>
        </w:r>
        <w:r w:rsidR="00A505D6">
          <w:rPr>
            <w:noProof/>
            <w:webHidden/>
          </w:rPr>
          <w:tab/>
        </w:r>
        <w:r w:rsidR="00A505D6">
          <w:rPr>
            <w:noProof/>
            <w:webHidden/>
          </w:rPr>
          <w:fldChar w:fldCharType="begin"/>
        </w:r>
        <w:r w:rsidR="00A505D6">
          <w:rPr>
            <w:noProof/>
            <w:webHidden/>
          </w:rPr>
          <w:instrText xml:space="preserve"> PAGEREF _Toc408137297 \h </w:instrText>
        </w:r>
        <w:r w:rsidR="00A505D6">
          <w:rPr>
            <w:noProof/>
            <w:webHidden/>
          </w:rPr>
        </w:r>
        <w:r w:rsidR="00A505D6">
          <w:rPr>
            <w:noProof/>
            <w:webHidden/>
          </w:rPr>
          <w:fldChar w:fldCharType="separate"/>
        </w:r>
        <w:r w:rsidR="00A505D6">
          <w:rPr>
            <w:noProof/>
            <w:webHidden/>
          </w:rPr>
          <w:t>61</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8" w:history="1">
        <w:r w:rsidR="00A505D6" w:rsidRPr="00B30041">
          <w:rPr>
            <w:rStyle w:val="Hiperhivatkozs"/>
            <w:noProof/>
          </w:rPr>
          <w:t>5.16. ábra – Grafikus rendszerünk működése esőcseppek detektálása közben. Látható, hogy milyen útvonalat járt be az algoritmus, ameddig a végső érték meg nem született.</w:t>
        </w:r>
        <w:r w:rsidR="00A505D6">
          <w:rPr>
            <w:noProof/>
            <w:webHidden/>
          </w:rPr>
          <w:tab/>
        </w:r>
        <w:r w:rsidR="00A505D6">
          <w:rPr>
            <w:noProof/>
            <w:webHidden/>
          </w:rPr>
          <w:fldChar w:fldCharType="begin"/>
        </w:r>
        <w:r w:rsidR="00A505D6">
          <w:rPr>
            <w:noProof/>
            <w:webHidden/>
          </w:rPr>
          <w:instrText xml:space="preserve"> PAGEREF _Toc408137298 \h </w:instrText>
        </w:r>
        <w:r w:rsidR="00A505D6">
          <w:rPr>
            <w:noProof/>
            <w:webHidden/>
          </w:rPr>
        </w:r>
        <w:r w:rsidR="00A505D6">
          <w:rPr>
            <w:noProof/>
            <w:webHidden/>
          </w:rPr>
          <w:fldChar w:fldCharType="separate"/>
        </w:r>
        <w:r w:rsidR="00A505D6">
          <w:rPr>
            <w:noProof/>
            <w:webHidden/>
          </w:rPr>
          <w:t>62</w:t>
        </w:r>
        <w:r w:rsidR="00A505D6">
          <w:rPr>
            <w:noProof/>
            <w:webHidden/>
          </w:rPr>
          <w:fldChar w:fldCharType="end"/>
        </w:r>
      </w:hyperlink>
    </w:p>
    <w:p w:rsidR="00A505D6" w:rsidRDefault="00B47F62">
      <w:pPr>
        <w:pStyle w:val="brajegyzk"/>
        <w:tabs>
          <w:tab w:val="right" w:leader="dot" w:pos="8493"/>
        </w:tabs>
        <w:rPr>
          <w:rFonts w:asciiTheme="minorHAnsi" w:eastAsiaTheme="minorEastAsia" w:hAnsiTheme="minorHAnsi" w:cstheme="minorBidi"/>
          <w:b w:val="0"/>
          <w:bCs w:val="0"/>
          <w:noProof/>
          <w:sz w:val="22"/>
          <w:szCs w:val="22"/>
        </w:rPr>
      </w:pPr>
      <w:hyperlink w:anchor="_Toc408137299" w:history="1">
        <w:r w:rsidR="00A505D6" w:rsidRPr="00B30041">
          <w:rPr>
            <w:rStyle w:val="Hiperhivatkozs"/>
            <w:noProof/>
          </w:rPr>
          <w:t>5.17. ábra – Funkciók végrehajtása egyenként grafikus esődetektálás esetén.</w:t>
        </w:r>
        <w:r w:rsidR="00A505D6">
          <w:rPr>
            <w:noProof/>
            <w:webHidden/>
          </w:rPr>
          <w:tab/>
        </w:r>
        <w:r w:rsidR="00A505D6">
          <w:rPr>
            <w:noProof/>
            <w:webHidden/>
          </w:rPr>
          <w:fldChar w:fldCharType="begin"/>
        </w:r>
        <w:r w:rsidR="00A505D6">
          <w:rPr>
            <w:noProof/>
            <w:webHidden/>
          </w:rPr>
          <w:instrText xml:space="preserve"> PAGEREF _Toc408137299 \h </w:instrText>
        </w:r>
        <w:r w:rsidR="00A505D6">
          <w:rPr>
            <w:noProof/>
            <w:webHidden/>
          </w:rPr>
        </w:r>
        <w:r w:rsidR="00A505D6">
          <w:rPr>
            <w:noProof/>
            <w:webHidden/>
          </w:rPr>
          <w:fldChar w:fldCharType="separate"/>
        </w:r>
        <w:r w:rsidR="00A505D6">
          <w:rPr>
            <w:noProof/>
            <w:webHidden/>
          </w:rPr>
          <w:t>63</w:t>
        </w:r>
        <w:r w:rsidR="00A505D6">
          <w:rPr>
            <w:noProof/>
            <w:webHidden/>
          </w:rPr>
          <w:fldChar w:fldCharType="end"/>
        </w:r>
      </w:hyperlink>
    </w:p>
    <w:p w:rsidR="00B741C7" w:rsidRPr="00B741C7" w:rsidRDefault="00046D3C" w:rsidP="00B741C7">
      <w:r>
        <w:fldChar w:fldCharType="end"/>
      </w:r>
    </w:p>
    <w:sectPr w:rsidR="00B741C7" w:rsidRPr="00B741C7" w:rsidSect="002E4AAB">
      <w:headerReference w:type="default" r:id="rId75"/>
      <w:footerReference w:type="first" r:id="rId76"/>
      <w:pgSz w:w="11906" w:h="16838" w:code="9"/>
      <w:pgMar w:top="1418" w:right="1418" w:bottom="2268" w:left="1985" w:header="706" w:footer="1134"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VZ" w:date="2015-01-04T17:42:00Z" w:initials="V">
    <w:p w:rsidR="0041382C" w:rsidRDefault="0041382C">
      <w:pPr>
        <w:pStyle w:val="Jegyzetszveg"/>
      </w:pPr>
      <w:r>
        <w:rPr>
          <w:rStyle w:val="Jegyzethivatkozs"/>
        </w:rPr>
        <w:annotationRef/>
      </w:r>
      <w:r>
        <w:t>szleng</w:t>
      </w:r>
    </w:p>
    <w:p w:rsidR="0041382C" w:rsidRDefault="0041382C">
      <w:pPr>
        <w:pStyle w:val="Jegyzetszveg"/>
      </w:pPr>
      <w:r>
        <w:t>számos?</w:t>
      </w:r>
    </w:p>
  </w:comment>
  <w:comment w:id="69" w:author="VZ" w:date="2015-01-04T17:42:00Z" w:initials="V">
    <w:p w:rsidR="00542A24" w:rsidRDefault="00542A24">
      <w:pPr>
        <w:pStyle w:val="Jegyzetszveg"/>
      </w:pPr>
      <w:r>
        <w:rPr>
          <w:rStyle w:val="Jegyzethivatkozs"/>
        </w:rPr>
        <w:annotationRef/>
      </w:r>
      <w:r>
        <w:t>Nagyon fontos, hogy a hivatkozott rendszerek azonosítva legyenek. Mi a forrás?</w:t>
      </w:r>
    </w:p>
  </w:comment>
  <w:comment w:id="70" w:author="VZ" w:date="2015-01-04T17:42:00Z" w:initials="V">
    <w:p w:rsidR="00504C95" w:rsidRDefault="00504C95">
      <w:pPr>
        <w:pStyle w:val="Jegyzetszveg"/>
      </w:pPr>
      <w:r>
        <w:rPr>
          <w:rStyle w:val="Jegyzethivatkozs"/>
        </w:rPr>
        <w:annotationRef/>
      </w:r>
      <w:r>
        <w:t>Nem látom a forrást.</w:t>
      </w:r>
    </w:p>
  </w:comment>
  <w:comment w:id="71" w:author="VZ" w:date="2015-01-04T17:42:00Z" w:initials="V">
    <w:p w:rsidR="00504C95" w:rsidRDefault="00504C95">
      <w:pPr>
        <w:pStyle w:val="Jegyzetszveg"/>
      </w:pPr>
      <w:r>
        <w:rPr>
          <w:rStyle w:val="Jegyzethivatkozs"/>
        </w:rPr>
        <w:annotationRef/>
      </w:r>
      <w:r>
        <w:t>Nem látom a forrást.</w:t>
      </w:r>
    </w:p>
  </w:comment>
  <w:comment w:id="72" w:author="VZ" w:date="2015-01-04T17:42:00Z" w:initials="V">
    <w:p w:rsidR="00504C95" w:rsidRDefault="00504C95">
      <w:pPr>
        <w:pStyle w:val="Jegyzetszveg"/>
      </w:pPr>
      <w:r>
        <w:rPr>
          <w:rStyle w:val="Jegyzethivatkozs"/>
        </w:rPr>
        <w:annotationRef/>
      </w:r>
      <w:r>
        <w:t>Nem látom a forrást.</w:t>
      </w:r>
    </w:p>
  </w:comment>
  <w:comment w:id="75" w:author="VZ" w:date="2015-01-04T17:42:00Z" w:initials="V">
    <w:p w:rsidR="00504C95" w:rsidRDefault="00504C95">
      <w:pPr>
        <w:pStyle w:val="Jegyzetszveg"/>
      </w:pPr>
      <w:r>
        <w:rPr>
          <w:rStyle w:val="Jegyzethivatkozs"/>
        </w:rPr>
        <w:annotationRef/>
      </w:r>
      <w:r>
        <w:t>Nem látom a forrást.</w:t>
      </w:r>
    </w:p>
  </w:comment>
  <w:comment w:id="79" w:author="VZ" w:date="2015-01-04T17:42:00Z" w:initials="V">
    <w:p w:rsidR="00C662A3" w:rsidRDefault="00C662A3">
      <w:pPr>
        <w:pStyle w:val="Jegyzetszveg"/>
      </w:pPr>
      <w:r>
        <w:rPr>
          <w:rStyle w:val="Jegyzethivatkozs"/>
        </w:rPr>
        <w:annotationRef/>
      </w:r>
      <w:r>
        <w:t>Fordított a sorrend és nem kétszeres küszöbölés, hanem hiszterézises küszöbölés</w:t>
      </w:r>
    </w:p>
  </w:comment>
  <w:comment w:id="82" w:author="VZ" w:date="2015-01-04T17:42:00Z" w:initials="V">
    <w:p w:rsidR="00C662A3" w:rsidRDefault="00C662A3">
      <w:pPr>
        <w:pStyle w:val="Jegyzetszveg"/>
      </w:pPr>
      <w:r>
        <w:rPr>
          <w:rStyle w:val="Jegyzethivatkozs"/>
        </w:rPr>
        <w:annotationRef/>
      </w:r>
      <w:r>
        <w:t>Egy nagy túrót!</w:t>
      </w:r>
    </w:p>
  </w:comment>
  <w:comment w:id="92" w:author="VZ" w:date="2015-01-04T17:42:00Z" w:initials="V">
    <w:p w:rsidR="00C662A3" w:rsidRDefault="00C662A3">
      <w:pPr>
        <w:pStyle w:val="Jegyzetszveg"/>
      </w:pPr>
      <w:r>
        <w:rPr>
          <w:rStyle w:val="Jegyzethivatkozs"/>
        </w:rPr>
        <w:annotationRef/>
      </w:r>
      <w:r>
        <w:t>Miért angol az ábra szövege?</w:t>
      </w:r>
    </w:p>
  </w:comment>
  <w:comment w:id="108" w:author="VZ" w:date="2015-01-04T17:42:00Z" w:initials="V">
    <w:p w:rsidR="00154B46" w:rsidRDefault="00154B46">
      <w:pPr>
        <w:pStyle w:val="Jegyzetszveg"/>
      </w:pPr>
      <w:r>
        <w:rPr>
          <w:rStyle w:val="Jegyzethivatkozs"/>
        </w:rPr>
        <w:annotationRef/>
      </w:r>
      <w:r>
        <w:t>Szerintem ez téves forrás!</w:t>
      </w:r>
    </w:p>
  </w:comment>
  <w:comment w:id="113" w:author="VZ" w:date="2015-01-04T17:42:00Z" w:initials="V">
    <w:p w:rsidR="00154B46" w:rsidRDefault="00154B46">
      <w:pPr>
        <w:pStyle w:val="Jegyzetszveg"/>
      </w:pPr>
      <w:r>
        <w:rPr>
          <w:rStyle w:val="Jegyzethivatkozs"/>
        </w:rPr>
        <w:annotationRef/>
      </w:r>
      <w:r>
        <w:t>Hibás</w:t>
      </w:r>
    </w:p>
  </w:comment>
  <w:comment w:id="117" w:author="VZ" w:date="2015-01-04T17:42:00Z" w:initials="V">
    <w:p w:rsidR="00154B46" w:rsidRDefault="00154B46">
      <w:pPr>
        <w:pStyle w:val="Jegyzetszveg"/>
      </w:pPr>
      <w:r>
        <w:rPr>
          <w:rStyle w:val="Jegyzethivatkozs"/>
        </w:rPr>
        <w:annotationRef/>
      </w:r>
      <w:r>
        <w:t>Ismétlődés!</w:t>
      </w:r>
    </w:p>
  </w:comment>
  <w:comment w:id="128" w:author="VZ" w:date="2015-01-04T17:42:00Z" w:initials="V">
    <w:p w:rsidR="00EA5683" w:rsidRDefault="00EA5683">
      <w:pPr>
        <w:pStyle w:val="Jegyzetszveg"/>
      </w:pPr>
      <w:r>
        <w:rPr>
          <w:rStyle w:val="Jegyzethivatkozs"/>
        </w:rPr>
        <w:annotationRef/>
      </w:r>
      <w:r>
        <w:t>Az OTDK dolgozatba ez felelsleges!</w:t>
      </w:r>
    </w:p>
  </w:comment>
  <w:comment w:id="131" w:author="VZ" w:date="2015-01-04T17:42:00Z" w:initials="V">
    <w:p w:rsidR="00EA5683" w:rsidRDefault="00EA5683">
      <w:pPr>
        <w:pStyle w:val="Jegyzetszveg"/>
      </w:pPr>
      <w:r>
        <w:rPr>
          <w:rStyle w:val="Jegyzethivatkozs"/>
        </w:rPr>
        <w:annotationRef/>
      </w:r>
      <w:r>
        <w:t>Forrás???</w:t>
      </w:r>
    </w:p>
  </w:comment>
  <w:comment w:id="146" w:author="VZ" w:date="2015-01-04T17:42:00Z" w:initials="V">
    <w:p w:rsidR="00EA5683" w:rsidRDefault="00EA5683">
      <w:pPr>
        <w:pStyle w:val="Jegyzetszveg"/>
      </w:pPr>
      <w:r>
        <w:rPr>
          <w:rStyle w:val="Jegyzethivatkozs"/>
        </w:rPr>
        <w:annotationRef/>
      </w:r>
      <w:r>
        <w:t>Az ábrán nem éri el a 80%-ot az eredmény. A szövegben 87.06% szerepel. Ez komolytalan</w:t>
      </w:r>
    </w:p>
  </w:comment>
  <w:comment w:id="148" w:author="VZ" w:date="2015-01-04T17:42:00Z" w:initials="V">
    <w:p w:rsidR="007B4D19" w:rsidRDefault="007B4D19">
      <w:pPr>
        <w:pStyle w:val="Jegyzetszveg"/>
      </w:pPr>
      <w:r>
        <w:rPr>
          <w:rStyle w:val="Jegyzethivatkozs"/>
        </w:rPr>
        <w:annotationRef/>
      </w:r>
      <w:r>
        <w:t>Ez a három ne mellékletben legyen!!!</w:t>
      </w:r>
    </w:p>
  </w:comment>
  <w:comment w:id="280" w:author="VZ" w:date="2015-01-04T17:42:00Z" w:initials="V">
    <w:p w:rsidR="00542A24" w:rsidRDefault="00542A24">
      <w:pPr>
        <w:pStyle w:val="Jegyzetszveg"/>
      </w:pPr>
      <w:r>
        <w:rPr>
          <w:rStyle w:val="Jegyzethivatkozs"/>
        </w:rPr>
        <w:annotationRef/>
      </w:r>
    </w:p>
    <w:p w:rsidR="00C662A3" w:rsidRDefault="00C662A3">
      <w:pPr>
        <w:pStyle w:val="Jegyzetszveg"/>
      </w:pPr>
      <w:r>
        <w:t>2.4 fejezetből nincs itt semmi sem.</w:t>
      </w:r>
    </w:p>
    <w:p w:rsidR="00C662A3" w:rsidRDefault="00C662A3">
      <w:pPr>
        <w:pStyle w:val="Jegyzetszveg"/>
      </w:pPr>
    </w:p>
    <w:p w:rsidR="00C662A3" w:rsidRDefault="00C662A3">
      <w:pPr>
        <w:pStyle w:val="Jegyzetszveg"/>
      </w:pPr>
    </w:p>
    <w:p w:rsidR="00542A24" w:rsidRDefault="00542A24">
      <w:pPr>
        <w:pStyle w:val="Jegyzetszveg"/>
      </w:pPr>
      <w:r>
        <w:t>4-nél hiányzik a kötet és a folyóirat neve</w:t>
      </w:r>
    </w:p>
    <w:p w:rsidR="00C662A3" w:rsidRDefault="00C662A3">
      <w:pPr>
        <w:pStyle w:val="Jegyzetszveg"/>
      </w:pPr>
      <w:r>
        <w:t>Otsu-hoz a 6 megadása vicc</w:t>
      </w:r>
    </w:p>
    <w:p w:rsidR="00542A24" w:rsidRDefault="00C662A3">
      <w:pPr>
        <w:pStyle w:val="Jegyzetszveg"/>
      </w:pPr>
      <w:r>
        <w:t>10-nél nem TóthP, hanem Tóth and P. Hirschberg</w:t>
      </w:r>
    </w:p>
    <w:p w:rsidR="00C662A3" w:rsidRDefault="00C662A3">
      <w:pPr>
        <w:pStyle w:val="Jegyzetszveg"/>
      </w:pPr>
      <w:r>
        <w:t>11-nél nincs oldalszám</w:t>
      </w:r>
    </w:p>
  </w:comment>
  <w:comment w:id="282" w:author="VZ" w:date="2015-01-04T17:42:00Z" w:initials="V">
    <w:p w:rsidR="00504C95" w:rsidRDefault="00504C95">
      <w:pPr>
        <w:pStyle w:val="Jegyzetszveg"/>
      </w:pPr>
      <w:r>
        <w:rPr>
          <w:rStyle w:val="Jegyzethivatkozs"/>
        </w:rPr>
        <w:annotationRef/>
      </w:r>
      <w:r>
        <w:t>A félkövér betűk a táblázatban nem túl szépek!</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F62" w:rsidRDefault="00B47F62" w:rsidP="00357439">
      <w:r>
        <w:separator/>
      </w:r>
    </w:p>
  </w:endnote>
  <w:endnote w:type="continuationSeparator" w:id="0">
    <w:p w:rsidR="00B47F62" w:rsidRDefault="00B47F62"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3069883"/>
      <w:docPartObj>
        <w:docPartGallery w:val="Page Numbers (Bottom of Page)"/>
        <w:docPartUnique/>
      </w:docPartObj>
    </w:sdtPr>
    <w:sdtEndPr/>
    <w:sdtContent>
      <w:p w:rsidR="0041382C" w:rsidRDefault="0041382C" w:rsidP="00D4527B">
        <w:pPr>
          <w:pStyle w:val="llb"/>
          <w:spacing w:after="0"/>
          <w:jc w:val="center"/>
        </w:pPr>
        <w:r>
          <w:fldChar w:fldCharType="begin"/>
        </w:r>
        <w:r>
          <w:instrText>PAGE   \* MERGEFORMAT</w:instrText>
        </w:r>
        <w:r>
          <w:fldChar w:fldCharType="separate"/>
        </w:r>
        <w:r w:rsidR="00091F58">
          <w:rPr>
            <w:noProof/>
          </w:rPr>
          <w:t>10</w:t>
        </w:r>
        <w:r>
          <w:fldChar w:fldCharType="end"/>
        </w:r>
      </w:p>
    </w:sdtContent>
  </w:sdt>
  <w:p w:rsidR="0041382C" w:rsidRDefault="0041382C">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382C" w:rsidRDefault="0041382C">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F62" w:rsidRDefault="00B47F62" w:rsidP="00357439">
      <w:r>
        <w:separator/>
      </w:r>
    </w:p>
  </w:footnote>
  <w:footnote w:type="continuationSeparator" w:id="0">
    <w:p w:rsidR="00B47F62" w:rsidRDefault="00B47F62" w:rsidP="00357439">
      <w:r>
        <w:continuationSeparator/>
      </w:r>
    </w:p>
  </w:footnote>
  <w:footnote w:id="1">
    <w:p w:rsidR="0041382C" w:rsidRPr="00D05263" w:rsidRDefault="0041382C"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382C" w:rsidRDefault="0041382C">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382C" w:rsidRDefault="0041382C">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2C255F"/>
    <w:multiLevelType w:val="hybridMultilevel"/>
    <w:tmpl w:val="3C168E2E"/>
    <w:lvl w:ilvl="0" w:tplc="02805FF8">
      <w:start w:val="5"/>
      <w:numFmt w:val="bullet"/>
      <w:lvlText w:val="-"/>
      <w:lvlJc w:val="left"/>
      <w:pPr>
        <w:ind w:left="785" w:hanging="360"/>
      </w:pPr>
      <w:rPr>
        <w:rFonts w:ascii="Times New Roman" w:eastAsia="Times New Roman" w:hAnsi="Times New Roman" w:cs="Times New Roman" w:hint="default"/>
      </w:rPr>
    </w:lvl>
    <w:lvl w:ilvl="1" w:tplc="040E0003">
      <w:start w:val="1"/>
      <w:numFmt w:val="bullet"/>
      <w:lvlText w:val="o"/>
      <w:lvlJc w:val="left"/>
      <w:pPr>
        <w:ind w:left="1505" w:hanging="360"/>
      </w:pPr>
      <w:rPr>
        <w:rFonts w:ascii="Courier New" w:hAnsi="Courier New" w:cs="Courier New" w:hint="default"/>
      </w:rPr>
    </w:lvl>
    <w:lvl w:ilvl="2" w:tplc="040E0005">
      <w:start w:val="1"/>
      <w:numFmt w:val="bullet"/>
      <w:lvlText w:val=""/>
      <w:lvlJc w:val="left"/>
      <w:pPr>
        <w:ind w:left="2225" w:hanging="360"/>
      </w:pPr>
      <w:rPr>
        <w:rFonts w:ascii="Wingdings" w:hAnsi="Wingdings" w:hint="default"/>
      </w:rPr>
    </w:lvl>
    <w:lvl w:ilvl="3" w:tplc="040E0001">
      <w:start w:val="1"/>
      <w:numFmt w:val="bullet"/>
      <w:lvlText w:val=""/>
      <w:lvlJc w:val="left"/>
      <w:pPr>
        <w:ind w:left="2945" w:hanging="360"/>
      </w:pPr>
      <w:rPr>
        <w:rFonts w:ascii="Symbol" w:hAnsi="Symbol" w:hint="default"/>
      </w:rPr>
    </w:lvl>
    <w:lvl w:ilvl="4" w:tplc="040E0003">
      <w:start w:val="1"/>
      <w:numFmt w:val="bullet"/>
      <w:lvlText w:val="o"/>
      <w:lvlJc w:val="left"/>
      <w:pPr>
        <w:ind w:left="3665" w:hanging="360"/>
      </w:pPr>
      <w:rPr>
        <w:rFonts w:ascii="Courier New" w:hAnsi="Courier New" w:cs="Courier New" w:hint="default"/>
      </w:rPr>
    </w:lvl>
    <w:lvl w:ilvl="5" w:tplc="040E0005">
      <w:start w:val="1"/>
      <w:numFmt w:val="bullet"/>
      <w:lvlText w:val=""/>
      <w:lvlJc w:val="left"/>
      <w:pPr>
        <w:ind w:left="4385" w:hanging="360"/>
      </w:pPr>
      <w:rPr>
        <w:rFonts w:ascii="Wingdings" w:hAnsi="Wingdings" w:hint="default"/>
      </w:rPr>
    </w:lvl>
    <w:lvl w:ilvl="6" w:tplc="040E0001">
      <w:start w:val="1"/>
      <w:numFmt w:val="bullet"/>
      <w:lvlText w:val=""/>
      <w:lvlJc w:val="left"/>
      <w:pPr>
        <w:ind w:left="5105" w:hanging="360"/>
      </w:pPr>
      <w:rPr>
        <w:rFonts w:ascii="Symbol" w:hAnsi="Symbol" w:hint="default"/>
      </w:rPr>
    </w:lvl>
    <w:lvl w:ilvl="7" w:tplc="040E0003">
      <w:start w:val="1"/>
      <w:numFmt w:val="bullet"/>
      <w:lvlText w:val="o"/>
      <w:lvlJc w:val="left"/>
      <w:pPr>
        <w:ind w:left="5825" w:hanging="360"/>
      </w:pPr>
      <w:rPr>
        <w:rFonts w:ascii="Courier New" w:hAnsi="Courier New" w:cs="Courier New" w:hint="default"/>
      </w:rPr>
    </w:lvl>
    <w:lvl w:ilvl="8" w:tplc="040E0005">
      <w:start w:val="1"/>
      <w:numFmt w:val="bullet"/>
      <w:lvlText w:val=""/>
      <w:lvlJc w:val="left"/>
      <w:pPr>
        <w:ind w:left="6545" w:hanging="360"/>
      </w:pPr>
      <w:rPr>
        <w:rFonts w:ascii="Wingdings" w:hAnsi="Wingdings" w:hint="default"/>
      </w:rPr>
    </w:lvl>
  </w:abstractNum>
  <w:abstractNum w:abstractNumId="20">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1">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7">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9"/>
  </w:num>
  <w:num w:numId="3">
    <w:abstractNumId w:val="15"/>
  </w:num>
  <w:num w:numId="4">
    <w:abstractNumId w:val="18"/>
  </w:num>
  <w:num w:numId="5">
    <w:abstractNumId w:val="4"/>
  </w:num>
  <w:num w:numId="6">
    <w:abstractNumId w:val="3"/>
  </w:num>
  <w:num w:numId="7">
    <w:abstractNumId w:val="24"/>
  </w:num>
  <w:num w:numId="8">
    <w:abstractNumId w:val="23"/>
  </w:num>
  <w:num w:numId="9">
    <w:abstractNumId w:val="22"/>
  </w:num>
  <w:num w:numId="10">
    <w:abstractNumId w:val="21"/>
  </w:num>
  <w:num w:numId="11">
    <w:abstractNumId w:val="13"/>
  </w:num>
  <w:num w:numId="12">
    <w:abstractNumId w:val="25"/>
  </w:num>
  <w:num w:numId="13">
    <w:abstractNumId w:val="1"/>
  </w:num>
  <w:num w:numId="14">
    <w:abstractNumId w:val="11"/>
  </w:num>
  <w:num w:numId="15">
    <w:abstractNumId w:val="12"/>
  </w:num>
  <w:num w:numId="16">
    <w:abstractNumId w:val="0"/>
  </w:num>
  <w:num w:numId="17">
    <w:abstractNumId w:val="26"/>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20"/>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 w:numId="31">
    <w:abstractNumId w:val="19"/>
  </w:num>
  <w:num w:numId="32">
    <w:abstractNumId w:val="10"/>
    <w:lvlOverride w:ilvl="0">
      <w:startOverride w:val="4"/>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trackRevisions/>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17149"/>
    <w:rsid w:val="00017353"/>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4AB1"/>
    <w:rsid w:val="00055D67"/>
    <w:rsid w:val="0006213F"/>
    <w:rsid w:val="00062C7B"/>
    <w:rsid w:val="00065012"/>
    <w:rsid w:val="00065C3D"/>
    <w:rsid w:val="00065F6F"/>
    <w:rsid w:val="00067028"/>
    <w:rsid w:val="000672B5"/>
    <w:rsid w:val="00070DC8"/>
    <w:rsid w:val="0007154E"/>
    <w:rsid w:val="00071B2A"/>
    <w:rsid w:val="00073489"/>
    <w:rsid w:val="00073A4D"/>
    <w:rsid w:val="00077411"/>
    <w:rsid w:val="00077436"/>
    <w:rsid w:val="00077595"/>
    <w:rsid w:val="00081893"/>
    <w:rsid w:val="0008420E"/>
    <w:rsid w:val="00084D9C"/>
    <w:rsid w:val="000852FA"/>
    <w:rsid w:val="00085538"/>
    <w:rsid w:val="00085802"/>
    <w:rsid w:val="00085CDB"/>
    <w:rsid w:val="0008634C"/>
    <w:rsid w:val="000873BB"/>
    <w:rsid w:val="00090530"/>
    <w:rsid w:val="00090671"/>
    <w:rsid w:val="00090D74"/>
    <w:rsid w:val="00090F91"/>
    <w:rsid w:val="00091F58"/>
    <w:rsid w:val="00092379"/>
    <w:rsid w:val="000926DB"/>
    <w:rsid w:val="00093A10"/>
    <w:rsid w:val="00093EC8"/>
    <w:rsid w:val="0009475B"/>
    <w:rsid w:val="000A1288"/>
    <w:rsid w:val="000A1A4A"/>
    <w:rsid w:val="000A2420"/>
    <w:rsid w:val="000A2D94"/>
    <w:rsid w:val="000A4B78"/>
    <w:rsid w:val="000A5B86"/>
    <w:rsid w:val="000A6F91"/>
    <w:rsid w:val="000B150F"/>
    <w:rsid w:val="000B183D"/>
    <w:rsid w:val="000B2116"/>
    <w:rsid w:val="000B3313"/>
    <w:rsid w:val="000B3ED5"/>
    <w:rsid w:val="000B45B3"/>
    <w:rsid w:val="000B467E"/>
    <w:rsid w:val="000B4F87"/>
    <w:rsid w:val="000B609D"/>
    <w:rsid w:val="000B618E"/>
    <w:rsid w:val="000C11DF"/>
    <w:rsid w:val="000C1732"/>
    <w:rsid w:val="000C22DB"/>
    <w:rsid w:val="000C41CB"/>
    <w:rsid w:val="000C515A"/>
    <w:rsid w:val="000C5801"/>
    <w:rsid w:val="000C6383"/>
    <w:rsid w:val="000C6BA2"/>
    <w:rsid w:val="000C774B"/>
    <w:rsid w:val="000D16DA"/>
    <w:rsid w:val="000D3495"/>
    <w:rsid w:val="000D3646"/>
    <w:rsid w:val="000D479F"/>
    <w:rsid w:val="000D7DEA"/>
    <w:rsid w:val="000E06F7"/>
    <w:rsid w:val="000E15EB"/>
    <w:rsid w:val="000E1EC5"/>
    <w:rsid w:val="000E24C3"/>
    <w:rsid w:val="000E2A96"/>
    <w:rsid w:val="000E2F81"/>
    <w:rsid w:val="000E3545"/>
    <w:rsid w:val="000E4F2C"/>
    <w:rsid w:val="000E62A5"/>
    <w:rsid w:val="000E709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16973"/>
    <w:rsid w:val="00122470"/>
    <w:rsid w:val="00122799"/>
    <w:rsid w:val="001235D0"/>
    <w:rsid w:val="001238A7"/>
    <w:rsid w:val="001251E3"/>
    <w:rsid w:val="001266B5"/>
    <w:rsid w:val="0012676E"/>
    <w:rsid w:val="00130134"/>
    <w:rsid w:val="00131072"/>
    <w:rsid w:val="00131399"/>
    <w:rsid w:val="0013282A"/>
    <w:rsid w:val="00132B63"/>
    <w:rsid w:val="001370E7"/>
    <w:rsid w:val="00137541"/>
    <w:rsid w:val="00137755"/>
    <w:rsid w:val="00141CDF"/>
    <w:rsid w:val="001446A2"/>
    <w:rsid w:val="00146684"/>
    <w:rsid w:val="00151997"/>
    <w:rsid w:val="00153AAA"/>
    <w:rsid w:val="00153D4E"/>
    <w:rsid w:val="0015428D"/>
    <w:rsid w:val="00154B46"/>
    <w:rsid w:val="00154D1E"/>
    <w:rsid w:val="001550CC"/>
    <w:rsid w:val="0015528B"/>
    <w:rsid w:val="00156207"/>
    <w:rsid w:val="00156512"/>
    <w:rsid w:val="00157693"/>
    <w:rsid w:val="00157DD0"/>
    <w:rsid w:val="001606DF"/>
    <w:rsid w:val="001619D5"/>
    <w:rsid w:val="00165316"/>
    <w:rsid w:val="0017386B"/>
    <w:rsid w:val="00174684"/>
    <w:rsid w:val="00174BBB"/>
    <w:rsid w:val="001751F9"/>
    <w:rsid w:val="0017564B"/>
    <w:rsid w:val="001772C6"/>
    <w:rsid w:val="001776C9"/>
    <w:rsid w:val="00180381"/>
    <w:rsid w:val="001830AC"/>
    <w:rsid w:val="001857FE"/>
    <w:rsid w:val="00185ED5"/>
    <w:rsid w:val="00186425"/>
    <w:rsid w:val="00186951"/>
    <w:rsid w:val="00190B31"/>
    <w:rsid w:val="00193B13"/>
    <w:rsid w:val="001954FE"/>
    <w:rsid w:val="00195D50"/>
    <w:rsid w:val="00196B04"/>
    <w:rsid w:val="00196CEA"/>
    <w:rsid w:val="00197AC5"/>
    <w:rsid w:val="001A0C54"/>
    <w:rsid w:val="001A242C"/>
    <w:rsid w:val="001A2E9B"/>
    <w:rsid w:val="001A5CCE"/>
    <w:rsid w:val="001A6298"/>
    <w:rsid w:val="001A6525"/>
    <w:rsid w:val="001B0113"/>
    <w:rsid w:val="001B0765"/>
    <w:rsid w:val="001B0DD7"/>
    <w:rsid w:val="001B135F"/>
    <w:rsid w:val="001B222B"/>
    <w:rsid w:val="001B25C5"/>
    <w:rsid w:val="001B2AB3"/>
    <w:rsid w:val="001B35A2"/>
    <w:rsid w:val="001B593D"/>
    <w:rsid w:val="001B648D"/>
    <w:rsid w:val="001B6609"/>
    <w:rsid w:val="001B6D86"/>
    <w:rsid w:val="001C06EB"/>
    <w:rsid w:val="001C0BBF"/>
    <w:rsid w:val="001C145D"/>
    <w:rsid w:val="001C1F0F"/>
    <w:rsid w:val="001C4868"/>
    <w:rsid w:val="001C4BBD"/>
    <w:rsid w:val="001C7148"/>
    <w:rsid w:val="001D091F"/>
    <w:rsid w:val="001D09BD"/>
    <w:rsid w:val="001D453D"/>
    <w:rsid w:val="001D5611"/>
    <w:rsid w:val="001D6501"/>
    <w:rsid w:val="001D7859"/>
    <w:rsid w:val="001E0FDA"/>
    <w:rsid w:val="001E2911"/>
    <w:rsid w:val="001E29AD"/>
    <w:rsid w:val="001E3B11"/>
    <w:rsid w:val="001E3E22"/>
    <w:rsid w:val="001E5306"/>
    <w:rsid w:val="001E6119"/>
    <w:rsid w:val="001E66D9"/>
    <w:rsid w:val="001E6EEA"/>
    <w:rsid w:val="001E76B8"/>
    <w:rsid w:val="001F04CA"/>
    <w:rsid w:val="001F10A6"/>
    <w:rsid w:val="001F4291"/>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5E4"/>
    <w:rsid w:val="002159A8"/>
    <w:rsid w:val="002162F0"/>
    <w:rsid w:val="00217027"/>
    <w:rsid w:val="002173CE"/>
    <w:rsid w:val="00220150"/>
    <w:rsid w:val="00222445"/>
    <w:rsid w:val="00223BB2"/>
    <w:rsid w:val="00223F8A"/>
    <w:rsid w:val="00224B84"/>
    <w:rsid w:val="0022512F"/>
    <w:rsid w:val="00226CEC"/>
    <w:rsid w:val="002277B0"/>
    <w:rsid w:val="00227EB0"/>
    <w:rsid w:val="00231DB0"/>
    <w:rsid w:val="00232632"/>
    <w:rsid w:val="00232C39"/>
    <w:rsid w:val="002348D6"/>
    <w:rsid w:val="00234AFD"/>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4EE0"/>
    <w:rsid w:val="00295807"/>
    <w:rsid w:val="00295829"/>
    <w:rsid w:val="00296D8F"/>
    <w:rsid w:val="002A38D5"/>
    <w:rsid w:val="002A4C5C"/>
    <w:rsid w:val="002A50EC"/>
    <w:rsid w:val="002A5BC7"/>
    <w:rsid w:val="002A662E"/>
    <w:rsid w:val="002B069B"/>
    <w:rsid w:val="002B0DC9"/>
    <w:rsid w:val="002B100D"/>
    <w:rsid w:val="002B1B02"/>
    <w:rsid w:val="002B1B08"/>
    <w:rsid w:val="002B254C"/>
    <w:rsid w:val="002B2CD3"/>
    <w:rsid w:val="002B336C"/>
    <w:rsid w:val="002B3C30"/>
    <w:rsid w:val="002B5AB7"/>
    <w:rsid w:val="002B6AB3"/>
    <w:rsid w:val="002C334E"/>
    <w:rsid w:val="002C34D2"/>
    <w:rsid w:val="002C5003"/>
    <w:rsid w:val="002C5083"/>
    <w:rsid w:val="002C5838"/>
    <w:rsid w:val="002D2CD1"/>
    <w:rsid w:val="002D3DA0"/>
    <w:rsid w:val="002D555C"/>
    <w:rsid w:val="002D7E89"/>
    <w:rsid w:val="002E252C"/>
    <w:rsid w:val="002E3955"/>
    <w:rsid w:val="002E486B"/>
    <w:rsid w:val="002E4946"/>
    <w:rsid w:val="002E4AAB"/>
    <w:rsid w:val="002E60B4"/>
    <w:rsid w:val="002E7E66"/>
    <w:rsid w:val="002F0057"/>
    <w:rsid w:val="002F0EDE"/>
    <w:rsid w:val="002F14D3"/>
    <w:rsid w:val="002F15D2"/>
    <w:rsid w:val="002F3EA8"/>
    <w:rsid w:val="0030050F"/>
    <w:rsid w:val="00302D7E"/>
    <w:rsid w:val="00306838"/>
    <w:rsid w:val="00306C60"/>
    <w:rsid w:val="0031005D"/>
    <w:rsid w:val="00310499"/>
    <w:rsid w:val="003105B8"/>
    <w:rsid w:val="0031061B"/>
    <w:rsid w:val="0031064E"/>
    <w:rsid w:val="00310A3A"/>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6FD1"/>
    <w:rsid w:val="003379AB"/>
    <w:rsid w:val="00337AC9"/>
    <w:rsid w:val="00337E77"/>
    <w:rsid w:val="003412E9"/>
    <w:rsid w:val="003419F2"/>
    <w:rsid w:val="00342903"/>
    <w:rsid w:val="00345488"/>
    <w:rsid w:val="00345ED8"/>
    <w:rsid w:val="00350533"/>
    <w:rsid w:val="00351127"/>
    <w:rsid w:val="0035162A"/>
    <w:rsid w:val="00351AE7"/>
    <w:rsid w:val="00352713"/>
    <w:rsid w:val="003531BC"/>
    <w:rsid w:val="003534ED"/>
    <w:rsid w:val="003538A8"/>
    <w:rsid w:val="003562EE"/>
    <w:rsid w:val="00356A53"/>
    <w:rsid w:val="00356CD5"/>
    <w:rsid w:val="00357439"/>
    <w:rsid w:val="00357DA1"/>
    <w:rsid w:val="00360EE4"/>
    <w:rsid w:val="00364A85"/>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4BD"/>
    <w:rsid w:val="00393C21"/>
    <w:rsid w:val="003954A2"/>
    <w:rsid w:val="00395709"/>
    <w:rsid w:val="003A0AD8"/>
    <w:rsid w:val="003A1B2C"/>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5BB"/>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382C"/>
    <w:rsid w:val="00416EA2"/>
    <w:rsid w:val="00416F8D"/>
    <w:rsid w:val="004172B1"/>
    <w:rsid w:val="004223FA"/>
    <w:rsid w:val="00423EA0"/>
    <w:rsid w:val="0042460F"/>
    <w:rsid w:val="004340C3"/>
    <w:rsid w:val="00434374"/>
    <w:rsid w:val="00435783"/>
    <w:rsid w:val="0043630F"/>
    <w:rsid w:val="00443180"/>
    <w:rsid w:val="0044348B"/>
    <w:rsid w:val="00443819"/>
    <w:rsid w:val="00443E13"/>
    <w:rsid w:val="00446070"/>
    <w:rsid w:val="00447689"/>
    <w:rsid w:val="00447D85"/>
    <w:rsid w:val="00452671"/>
    <w:rsid w:val="00452D67"/>
    <w:rsid w:val="00452F69"/>
    <w:rsid w:val="00454DC4"/>
    <w:rsid w:val="00455195"/>
    <w:rsid w:val="00455F44"/>
    <w:rsid w:val="0045765A"/>
    <w:rsid w:val="00457709"/>
    <w:rsid w:val="0046020F"/>
    <w:rsid w:val="00462206"/>
    <w:rsid w:val="00462657"/>
    <w:rsid w:val="00462EFD"/>
    <w:rsid w:val="00462F78"/>
    <w:rsid w:val="00462FF8"/>
    <w:rsid w:val="00463156"/>
    <w:rsid w:val="004640DA"/>
    <w:rsid w:val="00464E00"/>
    <w:rsid w:val="0046579A"/>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559A"/>
    <w:rsid w:val="004864D9"/>
    <w:rsid w:val="0048716A"/>
    <w:rsid w:val="004876D4"/>
    <w:rsid w:val="004920D1"/>
    <w:rsid w:val="004928C2"/>
    <w:rsid w:val="00492F85"/>
    <w:rsid w:val="0049358E"/>
    <w:rsid w:val="0049423C"/>
    <w:rsid w:val="004947CB"/>
    <w:rsid w:val="00495F1C"/>
    <w:rsid w:val="004A0C4E"/>
    <w:rsid w:val="004A0FF6"/>
    <w:rsid w:val="004A15CA"/>
    <w:rsid w:val="004A2330"/>
    <w:rsid w:val="004A31C8"/>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4A3D"/>
    <w:rsid w:val="004F6B73"/>
    <w:rsid w:val="004F7265"/>
    <w:rsid w:val="004F7627"/>
    <w:rsid w:val="005009F5"/>
    <w:rsid w:val="00500A25"/>
    <w:rsid w:val="00501780"/>
    <w:rsid w:val="00502153"/>
    <w:rsid w:val="00502F14"/>
    <w:rsid w:val="00503141"/>
    <w:rsid w:val="00503C7D"/>
    <w:rsid w:val="00503F0B"/>
    <w:rsid w:val="00504C95"/>
    <w:rsid w:val="005050B3"/>
    <w:rsid w:val="005065DD"/>
    <w:rsid w:val="00506738"/>
    <w:rsid w:val="00507923"/>
    <w:rsid w:val="00507935"/>
    <w:rsid w:val="00507AB5"/>
    <w:rsid w:val="00511E26"/>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7EC"/>
    <w:rsid w:val="00534F8E"/>
    <w:rsid w:val="00536B9B"/>
    <w:rsid w:val="00541AE6"/>
    <w:rsid w:val="00542A24"/>
    <w:rsid w:val="00543C4C"/>
    <w:rsid w:val="00550527"/>
    <w:rsid w:val="005511DB"/>
    <w:rsid w:val="005516E9"/>
    <w:rsid w:val="0055483D"/>
    <w:rsid w:val="00554C05"/>
    <w:rsid w:val="005553D5"/>
    <w:rsid w:val="00556EED"/>
    <w:rsid w:val="005572AF"/>
    <w:rsid w:val="00561202"/>
    <w:rsid w:val="005614F5"/>
    <w:rsid w:val="00563411"/>
    <w:rsid w:val="00564516"/>
    <w:rsid w:val="005651B8"/>
    <w:rsid w:val="00570A50"/>
    <w:rsid w:val="0057384B"/>
    <w:rsid w:val="00573E2F"/>
    <w:rsid w:val="00573F40"/>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5AD3"/>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90A"/>
    <w:rsid w:val="005C5D7D"/>
    <w:rsid w:val="005C6DBE"/>
    <w:rsid w:val="005C7147"/>
    <w:rsid w:val="005C7CEF"/>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2CAA"/>
    <w:rsid w:val="005F3B4F"/>
    <w:rsid w:val="005F4A6D"/>
    <w:rsid w:val="005F56D3"/>
    <w:rsid w:val="005F5A8B"/>
    <w:rsid w:val="005F6164"/>
    <w:rsid w:val="005F647E"/>
    <w:rsid w:val="005F672C"/>
    <w:rsid w:val="005F67E3"/>
    <w:rsid w:val="005F7091"/>
    <w:rsid w:val="0060219D"/>
    <w:rsid w:val="00603DB3"/>
    <w:rsid w:val="006055D4"/>
    <w:rsid w:val="0060560F"/>
    <w:rsid w:val="006060F4"/>
    <w:rsid w:val="006073A8"/>
    <w:rsid w:val="00611C22"/>
    <w:rsid w:val="00612B8D"/>
    <w:rsid w:val="00614470"/>
    <w:rsid w:val="00614C53"/>
    <w:rsid w:val="006153E3"/>
    <w:rsid w:val="00615D3D"/>
    <w:rsid w:val="006204C2"/>
    <w:rsid w:val="0062084D"/>
    <w:rsid w:val="006208D0"/>
    <w:rsid w:val="00623AA7"/>
    <w:rsid w:val="00624066"/>
    <w:rsid w:val="00625050"/>
    <w:rsid w:val="0062660C"/>
    <w:rsid w:val="00626813"/>
    <w:rsid w:val="00627BFC"/>
    <w:rsid w:val="00627D61"/>
    <w:rsid w:val="00630372"/>
    <w:rsid w:val="00631135"/>
    <w:rsid w:val="006321D7"/>
    <w:rsid w:val="00632956"/>
    <w:rsid w:val="006339A6"/>
    <w:rsid w:val="00634C47"/>
    <w:rsid w:val="00635BCA"/>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375"/>
    <w:rsid w:val="00677C0E"/>
    <w:rsid w:val="006801EF"/>
    <w:rsid w:val="00680F13"/>
    <w:rsid w:val="006814BF"/>
    <w:rsid w:val="006829F1"/>
    <w:rsid w:val="00683752"/>
    <w:rsid w:val="0068454D"/>
    <w:rsid w:val="006855B1"/>
    <w:rsid w:val="00685AA5"/>
    <w:rsid w:val="00686A34"/>
    <w:rsid w:val="00686B6E"/>
    <w:rsid w:val="006874BD"/>
    <w:rsid w:val="00690969"/>
    <w:rsid w:val="006921C8"/>
    <w:rsid w:val="00693559"/>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E037D"/>
    <w:rsid w:val="006E099A"/>
    <w:rsid w:val="006E116B"/>
    <w:rsid w:val="006E32E9"/>
    <w:rsid w:val="006E37A0"/>
    <w:rsid w:val="006E4C0D"/>
    <w:rsid w:val="006E5E10"/>
    <w:rsid w:val="006E7AA6"/>
    <w:rsid w:val="006F09AC"/>
    <w:rsid w:val="006F15A6"/>
    <w:rsid w:val="006F2538"/>
    <w:rsid w:val="006F2D0C"/>
    <w:rsid w:val="006F4066"/>
    <w:rsid w:val="006F508F"/>
    <w:rsid w:val="006F5749"/>
    <w:rsid w:val="006F5B64"/>
    <w:rsid w:val="006F6FA4"/>
    <w:rsid w:val="006F6FC8"/>
    <w:rsid w:val="006F6FF8"/>
    <w:rsid w:val="006F7866"/>
    <w:rsid w:val="006F78DD"/>
    <w:rsid w:val="006F7B0B"/>
    <w:rsid w:val="0070105E"/>
    <w:rsid w:val="00701D58"/>
    <w:rsid w:val="007034F8"/>
    <w:rsid w:val="007035C5"/>
    <w:rsid w:val="007046B0"/>
    <w:rsid w:val="00706794"/>
    <w:rsid w:val="007103FA"/>
    <w:rsid w:val="00710AC2"/>
    <w:rsid w:val="00710BF4"/>
    <w:rsid w:val="007115F8"/>
    <w:rsid w:val="00712842"/>
    <w:rsid w:val="0071521D"/>
    <w:rsid w:val="00716241"/>
    <w:rsid w:val="007174F9"/>
    <w:rsid w:val="00720EC8"/>
    <w:rsid w:val="0072197A"/>
    <w:rsid w:val="00723E08"/>
    <w:rsid w:val="00723F70"/>
    <w:rsid w:val="0072452C"/>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45A9"/>
    <w:rsid w:val="0075571A"/>
    <w:rsid w:val="00755C4C"/>
    <w:rsid w:val="00756A6D"/>
    <w:rsid w:val="0075770F"/>
    <w:rsid w:val="00757E0F"/>
    <w:rsid w:val="0076286A"/>
    <w:rsid w:val="00763592"/>
    <w:rsid w:val="00763A4C"/>
    <w:rsid w:val="0076512F"/>
    <w:rsid w:val="007651A8"/>
    <w:rsid w:val="007666F2"/>
    <w:rsid w:val="00770146"/>
    <w:rsid w:val="007704E3"/>
    <w:rsid w:val="00771A3B"/>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4FAB"/>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4D19"/>
    <w:rsid w:val="007B5F5E"/>
    <w:rsid w:val="007B698D"/>
    <w:rsid w:val="007B7C25"/>
    <w:rsid w:val="007C040A"/>
    <w:rsid w:val="007C09F3"/>
    <w:rsid w:val="007C2B5A"/>
    <w:rsid w:val="007C3785"/>
    <w:rsid w:val="007C463A"/>
    <w:rsid w:val="007C4B85"/>
    <w:rsid w:val="007C5A58"/>
    <w:rsid w:val="007C5D2A"/>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560"/>
    <w:rsid w:val="007F6A22"/>
    <w:rsid w:val="007F7774"/>
    <w:rsid w:val="007F7B72"/>
    <w:rsid w:val="0080006C"/>
    <w:rsid w:val="00800EB2"/>
    <w:rsid w:val="008016FB"/>
    <w:rsid w:val="008030D3"/>
    <w:rsid w:val="008043B6"/>
    <w:rsid w:val="00805E3D"/>
    <w:rsid w:val="0080618F"/>
    <w:rsid w:val="0080633D"/>
    <w:rsid w:val="00806B09"/>
    <w:rsid w:val="00815547"/>
    <w:rsid w:val="00815914"/>
    <w:rsid w:val="00817696"/>
    <w:rsid w:val="00817BF5"/>
    <w:rsid w:val="00817BFC"/>
    <w:rsid w:val="0082041D"/>
    <w:rsid w:val="008210CE"/>
    <w:rsid w:val="00821FB2"/>
    <w:rsid w:val="00823236"/>
    <w:rsid w:val="00824C30"/>
    <w:rsid w:val="00825197"/>
    <w:rsid w:val="00827076"/>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3C2A"/>
    <w:rsid w:val="00843E92"/>
    <w:rsid w:val="0084673C"/>
    <w:rsid w:val="00847C12"/>
    <w:rsid w:val="008505CB"/>
    <w:rsid w:val="00851DA7"/>
    <w:rsid w:val="0085210E"/>
    <w:rsid w:val="0085454C"/>
    <w:rsid w:val="00855D84"/>
    <w:rsid w:val="00857359"/>
    <w:rsid w:val="008600F7"/>
    <w:rsid w:val="0086085D"/>
    <w:rsid w:val="00862811"/>
    <w:rsid w:val="00862B32"/>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2FC"/>
    <w:rsid w:val="008A0ABA"/>
    <w:rsid w:val="008A0F68"/>
    <w:rsid w:val="008A27A7"/>
    <w:rsid w:val="008A2F7D"/>
    <w:rsid w:val="008A362B"/>
    <w:rsid w:val="008A38A7"/>
    <w:rsid w:val="008A465F"/>
    <w:rsid w:val="008A47E7"/>
    <w:rsid w:val="008A5F04"/>
    <w:rsid w:val="008A7306"/>
    <w:rsid w:val="008A7E97"/>
    <w:rsid w:val="008B0E42"/>
    <w:rsid w:val="008B1E0D"/>
    <w:rsid w:val="008B2179"/>
    <w:rsid w:val="008B313D"/>
    <w:rsid w:val="008B3B81"/>
    <w:rsid w:val="008B41A5"/>
    <w:rsid w:val="008B4218"/>
    <w:rsid w:val="008B5452"/>
    <w:rsid w:val="008B7257"/>
    <w:rsid w:val="008C070C"/>
    <w:rsid w:val="008C0AD5"/>
    <w:rsid w:val="008C0B31"/>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3AB"/>
    <w:rsid w:val="009049AC"/>
    <w:rsid w:val="00905571"/>
    <w:rsid w:val="0090596C"/>
    <w:rsid w:val="009076CB"/>
    <w:rsid w:val="00907A77"/>
    <w:rsid w:val="00910CA6"/>
    <w:rsid w:val="00915D23"/>
    <w:rsid w:val="00916239"/>
    <w:rsid w:val="00916E40"/>
    <w:rsid w:val="009209B6"/>
    <w:rsid w:val="00921479"/>
    <w:rsid w:val="00921C70"/>
    <w:rsid w:val="00922952"/>
    <w:rsid w:val="009236F6"/>
    <w:rsid w:val="00926336"/>
    <w:rsid w:val="0092713F"/>
    <w:rsid w:val="00927E10"/>
    <w:rsid w:val="00930B83"/>
    <w:rsid w:val="0093113B"/>
    <w:rsid w:val="00931CE0"/>
    <w:rsid w:val="00932091"/>
    <w:rsid w:val="00934BBC"/>
    <w:rsid w:val="00937F95"/>
    <w:rsid w:val="0094029C"/>
    <w:rsid w:val="0094134C"/>
    <w:rsid w:val="00941B82"/>
    <w:rsid w:val="00941CC6"/>
    <w:rsid w:val="00943E5E"/>
    <w:rsid w:val="00945916"/>
    <w:rsid w:val="00946C67"/>
    <w:rsid w:val="0094748D"/>
    <w:rsid w:val="00947913"/>
    <w:rsid w:val="009538BC"/>
    <w:rsid w:val="009539E3"/>
    <w:rsid w:val="0095496B"/>
    <w:rsid w:val="00956500"/>
    <w:rsid w:val="009601E3"/>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902DA"/>
    <w:rsid w:val="00991632"/>
    <w:rsid w:val="00994342"/>
    <w:rsid w:val="00996269"/>
    <w:rsid w:val="009A1210"/>
    <w:rsid w:val="009A1306"/>
    <w:rsid w:val="009A1F84"/>
    <w:rsid w:val="009A220F"/>
    <w:rsid w:val="009A2426"/>
    <w:rsid w:val="009A2C3F"/>
    <w:rsid w:val="009A5161"/>
    <w:rsid w:val="009A56A4"/>
    <w:rsid w:val="009A58B4"/>
    <w:rsid w:val="009A5B67"/>
    <w:rsid w:val="009B099A"/>
    <w:rsid w:val="009B2941"/>
    <w:rsid w:val="009B2C7A"/>
    <w:rsid w:val="009B393E"/>
    <w:rsid w:val="009B4E7E"/>
    <w:rsid w:val="009B5415"/>
    <w:rsid w:val="009B5F29"/>
    <w:rsid w:val="009B6220"/>
    <w:rsid w:val="009B7EE9"/>
    <w:rsid w:val="009C07FE"/>
    <w:rsid w:val="009C4031"/>
    <w:rsid w:val="009D181A"/>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9F7E14"/>
    <w:rsid w:val="00A00DA9"/>
    <w:rsid w:val="00A04D8E"/>
    <w:rsid w:val="00A05F2E"/>
    <w:rsid w:val="00A11D23"/>
    <w:rsid w:val="00A12A4A"/>
    <w:rsid w:val="00A12CE5"/>
    <w:rsid w:val="00A14A7A"/>
    <w:rsid w:val="00A1520A"/>
    <w:rsid w:val="00A16430"/>
    <w:rsid w:val="00A17015"/>
    <w:rsid w:val="00A17308"/>
    <w:rsid w:val="00A2287F"/>
    <w:rsid w:val="00A24866"/>
    <w:rsid w:val="00A26467"/>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05D6"/>
    <w:rsid w:val="00A51623"/>
    <w:rsid w:val="00A51D90"/>
    <w:rsid w:val="00A53C48"/>
    <w:rsid w:val="00A55DA5"/>
    <w:rsid w:val="00A56680"/>
    <w:rsid w:val="00A56F3F"/>
    <w:rsid w:val="00A6404D"/>
    <w:rsid w:val="00A6614D"/>
    <w:rsid w:val="00A66775"/>
    <w:rsid w:val="00A66826"/>
    <w:rsid w:val="00A67812"/>
    <w:rsid w:val="00A722F0"/>
    <w:rsid w:val="00A72331"/>
    <w:rsid w:val="00A75520"/>
    <w:rsid w:val="00A77A37"/>
    <w:rsid w:val="00A77AE0"/>
    <w:rsid w:val="00A77F48"/>
    <w:rsid w:val="00A80FA9"/>
    <w:rsid w:val="00A81905"/>
    <w:rsid w:val="00A830EC"/>
    <w:rsid w:val="00A83FC6"/>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A76C6"/>
    <w:rsid w:val="00AB2DF4"/>
    <w:rsid w:val="00AB2F36"/>
    <w:rsid w:val="00AB3D08"/>
    <w:rsid w:val="00AB6A9F"/>
    <w:rsid w:val="00AB7447"/>
    <w:rsid w:val="00AB7FF4"/>
    <w:rsid w:val="00AC26C8"/>
    <w:rsid w:val="00AC34D9"/>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A5D"/>
    <w:rsid w:val="00B20D25"/>
    <w:rsid w:val="00B20F3B"/>
    <w:rsid w:val="00B2171C"/>
    <w:rsid w:val="00B22351"/>
    <w:rsid w:val="00B22903"/>
    <w:rsid w:val="00B2419F"/>
    <w:rsid w:val="00B25C70"/>
    <w:rsid w:val="00B262F3"/>
    <w:rsid w:val="00B270CC"/>
    <w:rsid w:val="00B3185B"/>
    <w:rsid w:val="00B31FD3"/>
    <w:rsid w:val="00B32731"/>
    <w:rsid w:val="00B329F3"/>
    <w:rsid w:val="00B352F2"/>
    <w:rsid w:val="00B3574A"/>
    <w:rsid w:val="00B428DE"/>
    <w:rsid w:val="00B44EB1"/>
    <w:rsid w:val="00B45EA8"/>
    <w:rsid w:val="00B46903"/>
    <w:rsid w:val="00B479B5"/>
    <w:rsid w:val="00B47F62"/>
    <w:rsid w:val="00B52529"/>
    <w:rsid w:val="00B534B5"/>
    <w:rsid w:val="00B53780"/>
    <w:rsid w:val="00B546DA"/>
    <w:rsid w:val="00B54E02"/>
    <w:rsid w:val="00B57449"/>
    <w:rsid w:val="00B61C87"/>
    <w:rsid w:val="00B62A7D"/>
    <w:rsid w:val="00B62B99"/>
    <w:rsid w:val="00B63C5D"/>
    <w:rsid w:val="00B63C95"/>
    <w:rsid w:val="00B6444D"/>
    <w:rsid w:val="00B64517"/>
    <w:rsid w:val="00B647A5"/>
    <w:rsid w:val="00B64BBE"/>
    <w:rsid w:val="00B7268F"/>
    <w:rsid w:val="00B73E9A"/>
    <w:rsid w:val="00B741C7"/>
    <w:rsid w:val="00B75483"/>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A6E48"/>
    <w:rsid w:val="00BB03F2"/>
    <w:rsid w:val="00BB1375"/>
    <w:rsid w:val="00BB2FD5"/>
    <w:rsid w:val="00BB4895"/>
    <w:rsid w:val="00BC06F0"/>
    <w:rsid w:val="00BC37AF"/>
    <w:rsid w:val="00BC407E"/>
    <w:rsid w:val="00BC474A"/>
    <w:rsid w:val="00BC54B6"/>
    <w:rsid w:val="00BC5BA7"/>
    <w:rsid w:val="00BC6A5A"/>
    <w:rsid w:val="00BC7D98"/>
    <w:rsid w:val="00BD024B"/>
    <w:rsid w:val="00BD2BDB"/>
    <w:rsid w:val="00BD41B9"/>
    <w:rsid w:val="00BD4CBF"/>
    <w:rsid w:val="00BD4DF2"/>
    <w:rsid w:val="00BD73FB"/>
    <w:rsid w:val="00BE1A84"/>
    <w:rsid w:val="00BE3EEA"/>
    <w:rsid w:val="00BE49D0"/>
    <w:rsid w:val="00BE4BE4"/>
    <w:rsid w:val="00BE4E23"/>
    <w:rsid w:val="00BE6FC0"/>
    <w:rsid w:val="00BE7C69"/>
    <w:rsid w:val="00BF04F4"/>
    <w:rsid w:val="00BF0AAE"/>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3C77"/>
    <w:rsid w:val="00C14048"/>
    <w:rsid w:val="00C14225"/>
    <w:rsid w:val="00C14251"/>
    <w:rsid w:val="00C1425F"/>
    <w:rsid w:val="00C16AEF"/>
    <w:rsid w:val="00C2087E"/>
    <w:rsid w:val="00C210E1"/>
    <w:rsid w:val="00C21441"/>
    <w:rsid w:val="00C21A2B"/>
    <w:rsid w:val="00C22556"/>
    <w:rsid w:val="00C22CD0"/>
    <w:rsid w:val="00C23138"/>
    <w:rsid w:val="00C24115"/>
    <w:rsid w:val="00C26728"/>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D57"/>
    <w:rsid w:val="00C57E5E"/>
    <w:rsid w:val="00C60637"/>
    <w:rsid w:val="00C60C55"/>
    <w:rsid w:val="00C6261E"/>
    <w:rsid w:val="00C64991"/>
    <w:rsid w:val="00C655D4"/>
    <w:rsid w:val="00C659AB"/>
    <w:rsid w:val="00C65D87"/>
    <w:rsid w:val="00C65F33"/>
    <w:rsid w:val="00C662A3"/>
    <w:rsid w:val="00C70597"/>
    <w:rsid w:val="00C71DC5"/>
    <w:rsid w:val="00C726CC"/>
    <w:rsid w:val="00C74223"/>
    <w:rsid w:val="00C753AC"/>
    <w:rsid w:val="00C75DFB"/>
    <w:rsid w:val="00C7751C"/>
    <w:rsid w:val="00C7794B"/>
    <w:rsid w:val="00C82A48"/>
    <w:rsid w:val="00C8524F"/>
    <w:rsid w:val="00C852DB"/>
    <w:rsid w:val="00C86572"/>
    <w:rsid w:val="00C9142B"/>
    <w:rsid w:val="00C91438"/>
    <w:rsid w:val="00C9212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03C9"/>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6AF9"/>
    <w:rsid w:val="00CF75E7"/>
    <w:rsid w:val="00CF7890"/>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087"/>
    <w:rsid w:val="00D243F8"/>
    <w:rsid w:val="00D246AC"/>
    <w:rsid w:val="00D27705"/>
    <w:rsid w:val="00D27788"/>
    <w:rsid w:val="00D30983"/>
    <w:rsid w:val="00D31915"/>
    <w:rsid w:val="00D31C90"/>
    <w:rsid w:val="00D3313B"/>
    <w:rsid w:val="00D336A5"/>
    <w:rsid w:val="00D34549"/>
    <w:rsid w:val="00D34A2A"/>
    <w:rsid w:val="00D34D94"/>
    <w:rsid w:val="00D35D84"/>
    <w:rsid w:val="00D36323"/>
    <w:rsid w:val="00D37048"/>
    <w:rsid w:val="00D370AF"/>
    <w:rsid w:val="00D37A19"/>
    <w:rsid w:val="00D40EC9"/>
    <w:rsid w:val="00D416EB"/>
    <w:rsid w:val="00D44320"/>
    <w:rsid w:val="00D4527B"/>
    <w:rsid w:val="00D509EC"/>
    <w:rsid w:val="00D50E80"/>
    <w:rsid w:val="00D51CEF"/>
    <w:rsid w:val="00D528DE"/>
    <w:rsid w:val="00D538E1"/>
    <w:rsid w:val="00D6221A"/>
    <w:rsid w:val="00D6421D"/>
    <w:rsid w:val="00D665D3"/>
    <w:rsid w:val="00D6683E"/>
    <w:rsid w:val="00D67F68"/>
    <w:rsid w:val="00D701D2"/>
    <w:rsid w:val="00D70F51"/>
    <w:rsid w:val="00D70F79"/>
    <w:rsid w:val="00D71959"/>
    <w:rsid w:val="00D739CC"/>
    <w:rsid w:val="00D73F52"/>
    <w:rsid w:val="00D7529D"/>
    <w:rsid w:val="00D77570"/>
    <w:rsid w:val="00D8250D"/>
    <w:rsid w:val="00D85B9C"/>
    <w:rsid w:val="00D86D3B"/>
    <w:rsid w:val="00D87A69"/>
    <w:rsid w:val="00D92887"/>
    <w:rsid w:val="00D934B1"/>
    <w:rsid w:val="00D947C9"/>
    <w:rsid w:val="00D94A2C"/>
    <w:rsid w:val="00D950F9"/>
    <w:rsid w:val="00D97214"/>
    <w:rsid w:val="00D97DDF"/>
    <w:rsid w:val="00DA0D4F"/>
    <w:rsid w:val="00DA24E5"/>
    <w:rsid w:val="00DA2E10"/>
    <w:rsid w:val="00DA4ED4"/>
    <w:rsid w:val="00DA56A8"/>
    <w:rsid w:val="00DA786D"/>
    <w:rsid w:val="00DB05F9"/>
    <w:rsid w:val="00DB295C"/>
    <w:rsid w:val="00DB2C7D"/>
    <w:rsid w:val="00DB49C4"/>
    <w:rsid w:val="00DB6235"/>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0C6"/>
    <w:rsid w:val="00E14380"/>
    <w:rsid w:val="00E16926"/>
    <w:rsid w:val="00E2148E"/>
    <w:rsid w:val="00E21F69"/>
    <w:rsid w:val="00E22561"/>
    <w:rsid w:val="00E238AE"/>
    <w:rsid w:val="00E25B76"/>
    <w:rsid w:val="00E27329"/>
    <w:rsid w:val="00E276B1"/>
    <w:rsid w:val="00E27D1A"/>
    <w:rsid w:val="00E30876"/>
    <w:rsid w:val="00E32DEB"/>
    <w:rsid w:val="00E345E8"/>
    <w:rsid w:val="00E35FF1"/>
    <w:rsid w:val="00E36ADA"/>
    <w:rsid w:val="00E404F3"/>
    <w:rsid w:val="00E405C2"/>
    <w:rsid w:val="00E40796"/>
    <w:rsid w:val="00E40ADA"/>
    <w:rsid w:val="00E40C59"/>
    <w:rsid w:val="00E420F4"/>
    <w:rsid w:val="00E42980"/>
    <w:rsid w:val="00E42BDB"/>
    <w:rsid w:val="00E4483C"/>
    <w:rsid w:val="00E44C75"/>
    <w:rsid w:val="00E453DA"/>
    <w:rsid w:val="00E46062"/>
    <w:rsid w:val="00E47058"/>
    <w:rsid w:val="00E50049"/>
    <w:rsid w:val="00E51927"/>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18FE"/>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5683"/>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D6A13"/>
    <w:rsid w:val="00EE029F"/>
    <w:rsid w:val="00EE02ED"/>
    <w:rsid w:val="00EE042F"/>
    <w:rsid w:val="00EE1363"/>
    <w:rsid w:val="00EE16AD"/>
    <w:rsid w:val="00EE171D"/>
    <w:rsid w:val="00EE360A"/>
    <w:rsid w:val="00EE455C"/>
    <w:rsid w:val="00EE5EBD"/>
    <w:rsid w:val="00EF0B99"/>
    <w:rsid w:val="00EF0C05"/>
    <w:rsid w:val="00EF155A"/>
    <w:rsid w:val="00EF229D"/>
    <w:rsid w:val="00EF5D28"/>
    <w:rsid w:val="00EF6963"/>
    <w:rsid w:val="00F00E90"/>
    <w:rsid w:val="00F00F5E"/>
    <w:rsid w:val="00F01512"/>
    <w:rsid w:val="00F017F3"/>
    <w:rsid w:val="00F02BB9"/>
    <w:rsid w:val="00F03FEA"/>
    <w:rsid w:val="00F058BE"/>
    <w:rsid w:val="00F05F15"/>
    <w:rsid w:val="00F063FE"/>
    <w:rsid w:val="00F06A21"/>
    <w:rsid w:val="00F07A24"/>
    <w:rsid w:val="00F07F39"/>
    <w:rsid w:val="00F127D0"/>
    <w:rsid w:val="00F142AB"/>
    <w:rsid w:val="00F1454A"/>
    <w:rsid w:val="00F161B8"/>
    <w:rsid w:val="00F16E34"/>
    <w:rsid w:val="00F200F8"/>
    <w:rsid w:val="00F20E55"/>
    <w:rsid w:val="00F21244"/>
    <w:rsid w:val="00F2142D"/>
    <w:rsid w:val="00F21834"/>
    <w:rsid w:val="00F21B71"/>
    <w:rsid w:val="00F22959"/>
    <w:rsid w:val="00F23FAB"/>
    <w:rsid w:val="00F242C3"/>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6502"/>
    <w:rsid w:val="00F471D9"/>
    <w:rsid w:val="00F474A0"/>
    <w:rsid w:val="00F505EC"/>
    <w:rsid w:val="00F50BA2"/>
    <w:rsid w:val="00F50D6C"/>
    <w:rsid w:val="00F52B23"/>
    <w:rsid w:val="00F53EBC"/>
    <w:rsid w:val="00F560B6"/>
    <w:rsid w:val="00F568D7"/>
    <w:rsid w:val="00F56EF0"/>
    <w:rsid w:val="00F60219"/>
    <w:rsid w:val="00F6076C"/>
    <w:rsid w:val="00F62CD1"/>
    <w:rsid w:val="00F62EE3"/>
    <w:rsid w:val="00F645D6"/>
    <w:rsid w:val="00F67DED"/>
    <w:rsid w:val="00F67EAC"/>
    <w:rsid w:val="00F67FAD"/>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8F1"/>
    <w:rsid w:val="00FA571D"/>
    <w:rsid w:val="00FA6348"/>
    <w:rsid w:val="00FA6FFE"/>
    <w:rsid w:val="00FA764C"/>
    <w:rsid w:val="00FB0D11"/>
    <w:rsid w:val="00FB117F"/>
    <w:rsid w:val="00FB32B7"/>
    <w:rsid w:val="00FB7267"/>
    <w:rsid w:val="00FB7D81"/>
    <w:rsid w:val="00FC028E"/>
    <w:rsid w:val="00FC0314"/>
    <w:rsid w:val="00FC0499"/>
    <w:rsid w:val="00FC11DB"/>
    <w:rsid w:val="00FC17F2"/>
    <w:rsid w:val="00FC1CD8"/>
    <w:rsid w:val="00FC22D5"/>
    <w:rsid w:val="00FC4DFD"/>
    <w:rsid w:val="00FC5743"/>
    <w:rsid w:val="00FD1AE9"/>
    <w:rsid w:val="00FD276B"/>
    <w:rsid w:val="00FD4539"/>
    <w:rsid w:val="00FD57B6"/>
    <w:rsid w:val="00FD5B07"/>
    <w:rsid w:val="00FD5E99"/>
    <w:rsid w:val="00FE048F"/>
    <w:rsid w:val="00FE0556"/>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D24087"/>
    <w:pPr>
      <w:tabs>
        <w:tab w:val="left" w:pos="880"/>
        <w:tab w:val="right" w:leader="dot" w:pos="8505"/>
      </w:tabs>
      <w:spacing w:after="100"/>
      <w:pPrChange w:id="0" w:author="Gergő" w:date="2015-01-04T22:00:00Z">
        <w:pPr>
          <w:tabs>
            <w:tab w:val="right" w:leader="dot" w:pos="9062"/>
          </w:tabs>
          <w:spacing w:after="100" w:line="276" w:lineRule="auto"/>
          <w:ind w:firstLine="425"/>
          <w:jc w:val="both"/>
        </w:pPr>
      </w:pPrChange>
    </w:pPr>
    <w:rPr>
      <w:rPrChange w:id="0" w:author="Gergő" w:date="2015-01-04T22:00:00Z">
        <w:rPr>
          <w:sz w:val="24"/>
          <w:szCs w:val="24"/>
          <w:lang w:val="hu-HU" w:eastAsia="hu-HU" w:bidi="ar-SA"/>
        </w:rPr>
      </w:rPrChange>
    </w:r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D24087"/>
    <w:pPr>
      <w:tabs>
        <w:tab w:val="left" w:pos="880"/>
        <w:tab w:val="right" w:leader="dot" w:pos="8505"/>
      </w:tabs>
      <w:spacing w:after="100"/>
      <w:pPrChange w:id="1" w:author="Gergő" w:date="2015-01-04T22:00:00Z">
        <w:pPr>
          <w:tabs>
            <w:tab w:val="right" w:leader="dot" w:pos="9062"/>
          </w:tabs>
          <w:spacing w:after="100" w:line="276" w:lineRule="auto"/>
          <w:ind w:firstLine="425"/>
          <w:jc w:val="both"/>
        </w:pPr>
      </w:pPrChange>
    </w:pPr>
    <w:rPr>
      <w:rPrChange w:id="1" w:author="Gergő" w:date="2015-01-04T22:00:00Z">
        <w:rPr>
          <w:sz w:val="24"/>
          <w:szCs w:val="24"/>
          <w:lang w:val="hu-HU" w:eastAsia="hu-HU" w:bidi="ar-SA"/>
        </w:rPr>
      </w:rPrChange>
    </w:r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563735">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hyperlink" Target="http://hu.wikipedia.org/wiki/Altocumulus" TargetMode="External"/><Relationship Id="rId16" Type="http://schemas.openxmlformats.org/officeDocument/2006/relationships/image" Target="media/image5.jpeg"/><Relationship Id="rId11" Type="http://schemas.openxmlformats.org/officeDocument/2006/relationships/image" Target="media/image3.jp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hyperlink" Target="http://hu.wikipedia.org/wiki/Cirrocumulus" TargetMode="External"/><Relationship Id="rId74" Type="http://schemas.openxmlformats.org/officeDocument/2006/relationships/hyperlink" Target="http://hu.wikipedia.org/wiki/Cumulonimbus" TargetMode="External"/><Relationship Id="rId5" Type="http://schemas.openxmlformats.org/officeDocument/2006/relationships/settings" Target="settings.xml"/><Relationship Id="rId61" Type="http://schemas.openxmlformats.org/officeDocument/2006/relationships/image" Target="media/image49.emf"/><Relationship Id="rId19" Type="http://schemas.openxmlformats.org/officeDocument/2006/relationships/image" Target="media/image8.jpe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chart" Target="charts/chart1.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emf"/><Relationship Id="rId64" Type="http://schemas.openxmlformats.org/officeDocument/2006/relationships/image" Target="media/image52.png"/><Relationship Id="rId69" Type="http://schemas.openxmlformats.org/officeDocument/2006/relationships/hyperlink" Target="http://hu.wikipedia.org/wiki/Altostratus"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hyperlink" Target="http://hu.wikipedia.org/wiki/Gomolyfelh%C5%91"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hyperlink" Target="http://hu.wikipedia.org/wiki/Cirrostratus"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image" Target="media/image50.png"/><Relationship Id="rId70" Type="http://schemas.openxmlformats.org/officeDocument/2006/relationships/hyperlink" Target="http://hu.wikipedia.org/w/index.php?title=Stratocumulus&amp;action=edit&amp;redlink=1"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emf"/><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hyperlink" Target="http://hu.wikipedia.org/wiki/Cirrus" TargetMode="External"/><Relationship Id="rId73" Type="http://schemas.openxmlformats.org/officeDocument/2006/relationships/hyperlink" Target="http://hu.wikipedia.org/wiki/Nimbostratus" TargetMode="Externa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http://hu.wikipedia.org/wiki/Stratus" TargetMode="External"/><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dLbls>
          <c:showLegendKey val="0"/>
          <c:showVal val="0"/>
          <c:showCatName val="0"/>
          <c:showSerName val="0"/>
          <c:showPercent val="0"/>
          <c:showBubbleSize val="0"/>
        </c:dLbls>
        <c:gapWidth val="150"/>
        <c:shape val="cylinder"/>
        <c:axId val="203935232"/>
        <c:axId val="155600000"/>
        <c:axId val="0"/>
      </c:bar3DChart>
      <c:catAx>
        <c:axId val="203935232"/>
        <c:scaling>
          <c:orientation val="minMax"/>
        </c:scaling>
        <c:delete val="0"/>
        <c:axPos val="b"/>
        <c:numFmt formatCode="General" sourceLinked="0"/>
        <c:majorTickMark val="out"/>
        <c:minorTickMark val="none"/>
        <c:tickLblPos val="nextTo"/>
        <c:crossAx val="155600000"/>
        <c:crosses val="autoZero"/>
        <c:auto val="1"/>
        <c:lblAlgn val="ctr"/>
        <c:lblOffset val="100"/>
        <c:noMultiLvlLbl val="0"/>
      </c:catAx>
      <c:valAx>
        <c:axId val="155600000"/>
        <c:scaling>
          <c:orientation val="minMax"/>
        </c:scaling>
        <c:delete val="0"/>
        <c:axPos val="l"/>
        <c:majorGridlines/>
        <c:numFmt formatCode="0.00%" sourceLinked="1"/>
        <c:majorTickMark val="out"/>
        <c:minorTickMark val="none"/>
        <c:tickLblPos val="nextTo"/>
        <c:crossAx val="20393523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2</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3</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4</b:RefOrder>
  </b:Source>
  <b:Source>
    <b:Tag>Clo06</b:Tag>
    <b:SourceType>Book</b:SourceType>
    <b:Guid>{B0AA1457-52CE-4083-9475-B009B50A711D}</b:Guid>
    <b:Title>Cloud types for observers, Reading the sky</b:Title>
    <b:Year>2006</b:Year>
    <b:LCID>en-US</b:LCID>
    <b:Author>
      <b:Author>
        <b:Corporate>Met Office</b:Corporate>
      </b:Author>
    </b:Author>
    <b:RefOrder>5</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11</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17</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18</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19</b:RefOrder>
  </b:Source>
  <b:Source>
    <b:Tag>LDi01</b:Tag>
    <b:SourceType>JournalArticle</b:SourceType>
    <b:Guid>{DAFC63B7-095A-4C6F-ABF5-8B956DFA494F}</b:Guid>
    <b:Title>On the Canny edge detector</b:Title>
    <b:Year>2001</b:Year>
    <b:Author>
      <b:Author>
        <b:NameList>
          <b:Person>
            <b:Last>L.</b:Last>
            <b:First>Ding</b:First>
          </b:Person>
          <b:Person>
            <b:Last>A.</b:Last>
            <b:First>Goshtasby</b:First>
          </b:Person>
        </b:NameList>
      </b:Author>
    </b:Author>
    <b:JournalName>Pattern Recognition</b:JournalName>
    <b:Pages>721-725</b:Pages>
    <b:Volume>34</b:Volume>
    <b:Issue>1</b:Issue>
    <b:RefOrder>20</b:RefOrder>
  </b:Source>
</b:Sources>
</file>

<file path=customXml/itemProps1.xml><?xml version="1.0" encoding="utf-8"?>
<ds:datastoreItem xmlns:ds="http://schemas.openxmlformats.org/officeDocument/2006/customXml" ds:itemID="{75F3189A-D243-4D54-8E90-FB70AD64A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80</Pages>
  <Words>24477</Words>
  <Characters>168898</Characters>
  <Application>Microsoft Office Word</Application>
  <DocSecurity>0</DocSecurity>
  <Lines>1407</Lines>
  <Paragraphs>385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192990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30</cp:revision>
  <cp:lastPrinted>2014-04-16T09:03:00Z</cp:lastPrinted>
  <dcterms:created xsi:type="dcterms:W3CDTF">2015-01-04T12:25:00Z</dcterms:created>
  <dcterms:modified xsi:type="dcterms:W3CDTF">2015-01-04T21:02:00Z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