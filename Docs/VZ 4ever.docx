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rnök informatikus BSc.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r w:rsidRPr="00E05D93">
              <w:rPr>
                <w:b/>
                <w:color w:val="000000" w:themeColor="text1"/>
                <w:sz w:val="28"/>
              </w:rPr>
              <w:t>Simándi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BSc.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Sergyán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Dr. Vámossy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4842F3">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sidR="004842F3">
              <w:rPr>
                <w:noProof/>
                <w:webHidden/>
              </w:rPr>
              <w:fldChar w:fldCharType="begin"/>
            </w:r>
            <w:r w:rsidR="006B6C31">
              <w:rPr>
                <w:noProof/>
                <w:webHidden/>
              </w:rPr>
              <w:instrText xml:space="preserve"> PAGEREF _Toc385409414 \h </w:instrText>
            </w:r>
            <w:r w:rsidR="004842F3">
              <w:rPr>
                <w:noProof/>
                <w:webHidden/>
              </w:rPr>
            </w:r>
            <w:r w:rsidR="004842F3">
              <w:rPr>
                <w:noProof/>
                <w:webHidden/>
              </w:rPr>
              <w:fldChar w:fldCharType="separate"/>
            </w:r>
            <w:r w:rsidR="00791EF1">
              <w:rPr>
                <w:noProof/>
                <w:webHidden/>
              </w:rPr>
              <w:t>4</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sidR="004842F3">
              <w:rPr>
                <w:noProof/>
                <w:webHidden/>
              </w:rPr>
              <w:fldChar w:fldCharType="begin"/>
            </w:r>
            <w:r w:rsidR="006B6C31">
              <w:rPr>
                <w:noProof/>
                <w:webHidden/>
              </w:rPr>
              <w:instrText xml:space="preserve"> PAGEREF _Toc385409415 \h </w:instrText>
            </w:r>
            <w:r w:rsidR="004842F3">
              <w:rPr>
                <w:noProof/>
                <w:webHidden/>
              </w:rPr>
            </w:r>
            <w:r w:rsidR="004842F3">
              <w:rPr>
                <w:noProof/>
                <w:webHidden/>
              </w:rPr>
              <w:fldChar w:fldCharType="separate"/>
            </w:r>
            <w:r w:rsidR="00791EF1">
              <w:rPr>
                <w:noProof/>
                <w:webHidden/>
              </w:rPr>
              <w:t>4</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sidR="004842F3">
              <w:rPr>
                <w:noProof/>
                <w:webHidden/>
              </w:rPr>
              <w:fldChar w:fldCharType="begin"/>
            </w:r>
            <w:r w:rsidR="006B6C31">
              <w:rPr>
                <w:noProof/>
                <w:webHidden/>
              </w:rPr>
              <w:instrText xml:space="preserve"> PAGEREF _Toc385409416 \h </w:instrText>
            </w:r>
            <w:r w:rsidR="004842F3">
              <w:rPr>
                <w:noProof/>
                <w:webHidden/>
              </w:rPr>
            </w:r>
            <w:r w:rsidR="004842F3">
              <w:rPr>
                <w:noProof/>
                <w:webHidden/>
              </w:rPr>
              <w:fldChar w:fldCharType="separate"/>
            </w:r>
            <w:r w:rsidR="00791EF1">
              <w:rPr>
                <w:noProof/>
                <w:webHidden/>
              </w:rPr>
              <w:t>5</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sidR="004842F3">
              <w:rPr>
                <w:noProof/>
                <w:webHidden/>
              </w:rPr>
              <w:fldChar w:fldCharType="begin"/>
            </w:r>
            <w:r w:rsidR="006B6C31">
              <w:rPr>
                <w:noProof/>
                <w:webHidden/>
              </w:rPr>
              <w:instrText xml:space="preserve"> PAGEREF _Toc385409417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sidR="004842F3">
              <w:rPr>
                <w:noProof/>
                <w:webHidden/>
              </w:rPr>
              <w:fldChar w:fldCharType="begin"/>
            </w:r>
            <w:r w:rsidR="006B6C31">
              <w:rPr>
                <w:noProof/>
                <w:webHidden/>
              </w:rPr>
              <w:instrText xml:space="preserve"> PAGEREF _Toc385409418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sidR="004842F3">
              <w:rPr>
                <w:noProof/>
                <w:webHidden/>
              </w:rPr>
              <w:fldChar w:fldCharType="begin"/>
            </w:r>
            <w:r w:rsidR="006B6C31">
              <w:rPr>
                <w:noProof/>
                <w:webHidden/>
              </w:rPr>
              <w:instrText xml:space="preserve"> PAGEREF _Toc385409419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sidR="004842F3">
              <w:rPr>
                <w:noProof/>
                <w:webHidden/>
              </w:rPr>
              <w:fldChar w:fldCharType="begin"/>
            </w:r>
            <w:r w:rsidR="006B6C31">
              <w:rPr>
                <w:noProof/>
                <w:webHidden/>
              </w:rPr>
              <w:instrText xml:space="preserve"> PAGEREF _Toc385409420 \h </w:instrText>
            </w:r>
            <w:r w:rsidR="004842F3">
              <w:rPr>
                <w:noProof/>
                <w:webHidden/>
              </w:rPr>
            </w:r>
            <w:r w:rsidR="004842F3">
              <w:rPr>
                <w:noProof/>
                <w:webHidden/>
              </w:rPr>
              <w:fldChar w:fldCharType="separate"/>
            </w:r>
            <w:r w:rsidR="00791EF1">
              <w:rPr>
                <w:noProof/>
                <w:webHidden/>
              </w:rPr>
              <w:t>10</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sidR="004842F3">
              <w:rPr>
                <w:noProof/>
                <w:webHidden/>
              </w:rPr>
              <w:fldChar w:fldCharType="begin"/>
            </w:r>
            <w:r w:rsidR="006B6C31">
              <w:rPr>
                <w:noProof/>
                <w:webHidden/>
              </w:rPr>
              <w:instrText xml:space="preserve"> PAGEREF _Toc385409421 \h </w:instrText>
            </w:r>
            <w:r w:rsidR="004842F3">
              <w:rPr>
                <w:noProof/>
                <w:webHidden/>
              </w:rPr>
            </w:r>
            <w:r w:rsidR="004842F3">
              <w:rPr>
                <w:noProof/>
                <w:webHidden/>
              </w:rPr>
              <w:fldChar w:fldCharType="separate"/>
            </w:r>
            <w:r w:rsidR="00791EF1">
              <w:rPr>
                <w:noProof/>
                <w:webHidden/>
              </w:rPr>
              <w:t>11</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sidR="004842F3">
              <w:rPr>
                <w:noProof/>
                <w:webHidden/>
              </w:rPr>
              <w:fldChar w:fldCharType="begin"/>
            </w:r>
            <w:r w:rsidR="006B6C31">
              <w:rPr>
                <w:noProof/>
                <w:webHidden/>
              </w:rPr>
              <w:instrText xml:space="preserve"> PAGEREF _Toc385409422 \h </w:instrText>
            </w:r>
            <w:r w:rsidR="004842F3">
              <w:rPr>
                <w:noProof/>
                <w:webHidden/>
              </w:rPr>
            </w:r>
            <w:r w:rsidR="004842F3">
              <w:rPr>
                <w:noProof/>
                <w:webHidden/>
              </w:rPr>
              <w:fldChar w:fldCharType="separate"/>
            </w:r>
            <w:r w:rsidR="00791EF1">
              <w:rPr>
                <w:noProof/>
                <w:webHidden/>
              </w:rPr>
              <w:t>15</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sidR="004842F3">
              <w:rPr>
                <w:noProof/>
                <w:webHidden/>
              </w:rPr>
              <w:fldChar w:fldCharType="begin"/>
            </w:r>
            <w:r w:rsidR="006B6C31">
              <w:rPr>
                <w:noProof/>
                <w:webHidden/>
              </w:rPr>
              <w:instrText xml:space="preserve"> PAGEREF _Toc385409423 \h </w:instrText>
            </w:r>
            <w:r w:rsidR="004842F3">
              <w:rPr>
                <w:noProof/>
                <w:webHidden/>
              </w:rPr>
            </w:r>
            <w:r w:rsidR="004842F3">
              <w:rPr>
                <w:noProof/>
                <w:webHidden/>
              </w:rPr>
              <w:fldChar w:fldCharType="separate"/>
            </w:r>
            <w:r w:rsidR="00791EF1">
              <w:rPr>
                <w:noProof/>
                <w:webHidden/>
              </w:rPr>
              <w:t>16</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sidR="004842F3">
              <w:rPr>
                <w:noProof/>
                <w:webHidden/>
              </w:rPr>
              <w:fldChar w:fldCharType="begin"/>
            </w:r>
            <w:r w:rsidR="006B6C31">
              <w:rPr>
                <w:noProof/>
                <w:webHidden/>
              </w:rPr>
              <w:instrText xml:space="preserve"> PAGEREF _Toc385409424 \h </w:instrText>
            </w:r>
            <w:r w:rsidR="004842F3">
              <w:rPr>
                <w:noProof/>
                <w:webHidden/>
              </w:rPr>
            </w:r>
            <w:r w:rsidR="004842F3">
              <w:rPr>
                <w:noProof/>
                <w:webHidden/>
              </w:rPr>
              <w:fldChar w:fldCharType="separate"/>
            </w:r>
            <w:r w:rsidR="00791EF1">
              <w:rPr>
                <w:noProof/>
                <w:webHidden/>
              </w:rPr>
              <w:t>20</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sidR="004842F3">
              <w:rPr>
                <w:noProof/>
                <w:webHidden/>
              </w:rPr>
              <w:fldChar w:fldCharType="begin"/>
            </w:r>
            <w:r w:rsidR="006B6C31">
              <w:rPr>
                <w:noProof/>
                <w:webHidden/>
              </w:rPr>
              <w:instrText xml:space="preserve"> PAGEREF _Toc385409425 \h </w:instrText>
            </w:r>
            <w:r w:rsidR="004842F3">
              <w:rPr>
                <w:noProof/>
                <w:webHidden/>
              </w:rPr>
            </w:r>
            <w:r w:rsidR="004842F3">
              <w:rPr>
                <w:noProof/>
                <w:webHidden/>
              </w:rPr>
              <w:fldChar w:fldCharType="separate"/>
            </w:r>
            <w:r w:rsidR="00791EF1">
              <w:rPr>
                <w:noProof/>
                <w:webHidden/>
              </w:rPr>
              <w:t>20</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sidR="004842F3">
              <w:rPr>
                <w:noProof/>
                <w:webHidden/>
              </w:rPr>
              <w:fldChar w:fldCharType="begin"/>
            </w:r>
            <w:r w:rsidR="006B6C31">
              <w:rPr>
                <w:noProof/>
                <w:webHidden/>
              </w:rPr>
              <w:instrText xml:space="preserve"> PAGEREF _Toc385409426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sidR="004842F3">
              <w:rPr>
                <w:noProof/>
                <w:webHidden/>
              </w:rPr>
              <w:fldChar w:fldCharType="begin"/>
            </w:r>
            <w:r w:rsidR="006B6C31">
              <w:rPr>
                <w:noProof/>
                <w:webHidden/>
              </w:rPr>
              <w:instrText xml:space="preserve"> PAGEREF _Toc385409427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sidR="004842F3">
              <w:rPr>
                <w:noProof/>
                <w:webHidden/>
              </w:rPr>
              <w:fldChar w:fldCharType="begin"/>
            </w:r>
            <w:r w:rsidR="006B6C31">
              <w:rPr>
                <w:noProof/>
                <w:webHidden/>
              </w:rPr>
              <w:instrText xml:space="preserve"> PAGEREF _Toc385409428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sidR="004842F3">
              <w:rPr>
                <w:noProof/>
                <w:webHidden/>
              </w:rPr>
              <w:fldChar w:fldCharType="begin"/>
            </w:r>
            <w:r w:rsidR="006B6C31">
              <w:rPr>
                <w:noProof/>
                <w:webHidden/>
              </w:rPr>
              <w:instrText xml:space="preserve"> PAGEREF _Toc385409429 \h </w:instrText>
            </w:r>
            <w:r w:rsidR="004842F3">
              <w:rPr>
                <w:noProof/>
                <w:webHidden/>
              </w:rPr>
            </w:r>
            <w:r w:rsidR="004842F3">
              <w:rPr>
                <w:noProof/>
                <w:webHidden/>
              </w:rPr>
              <w:fldChar w:fldCharType="separate"/>
            </w:r>
            <w:r w:rsidR="00791EF1">
              <w:rPr>
                <w:noProof/>
                <w:webHidden/>
              </w:rPr>
              <w:t>22</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sidR="004842F3">
              <w:rPr>
                <w:noProof/>
                <w:webHidden/>
              </w:rPr>
              <w:fldChar w:fldCharType="begin"/>
            </w:r>
            <w:r w:rsidR="006B6C31">
              <w:rPr>
                <w:noProof/>
                <w:webHidden/>
              </w:rPr>
              <w:instrText xml:space="preserve"> PAGEREF _Toc385409430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sidR="004842F3">
              <w:rPr>
                <w:noProof/>
                <w:webHidden/>
              </w:rPr>
              <w:fldChar w:fldCharType="begin"/>
            </w:r>
            <w:r w:rsidR="006B6C31">
              <w:rPr>
                <w:noProof/>
                <w:webHidden/>
              </w:rPr>
              <w:instrText xml:space="preserve"> PAGEREF _Toc385409431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sidR="004842F3">
              <w:rPr>
                <w:noProof/>
                <w:webHidden/>
              </w:rPr>
              <w:fldChar w:fldCharType="begin"/>
            </w:r>
            <w:r w:rsidR="006B6C31">
              <w:rPr>
                <w:noProof/>
                <w:webHidden/>
              </w:rPr>
              <w:instrText xml:space="preserve"> PAGEREF _Toc385409432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sidR="004842F3">
              <w:rPr>
                <w:noProof/>
                <w:webHidden/>
              </w:rPr>
              <w:fldChar w:fldCharType="begin"/>
            </w:r>
            <w:r w:rsidR="006B6C31">
              <w:rPr>
                <w:noProof/>
                <w:webHidden/>
              </w:rPr>
              <w:instrText xml:space="preserve"> PAGEREF _Toc385409433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sidR="004842F3">
              <w:rPr>
                <w:noProof/>
                <w:webHidden/>
              </w:rPr>
              <w:fldChar w:fldCharType="begin"/>
            </w:r>
            <w:r w:rsidR="006B6C31">
              <w:rPr>
                <w:noProof/>
                <w:webHidden/>
              </w:rPr>
              <w:instrText xml:space="preserve"> PAGEREF _Toc385409434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sidR="004842F3">
              <w:rPr>
                <w:noProof/>
                <w:webHidden/>
              </w:rPr>
              <w:fldChar w:fldCharType="begin"/>
            </w:r>
            <w:r w:rsidR="006B6C31">
              <w:rPr>
                <w:noProof/>
                <w:webHidden/>
              </w:rPr>
              <w:instrText xml:space="preserve"> PAGEREF _Toc385409435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sidR="004842F3">
              <w:rPr>
                <w:noProof/>
                <w:webHidden/>
              </w:rPr>
              <w:fldChar w:fldCharType="begin"/>
            </w:r>
            <w:r w:rsidR="006B6C31">
              <w:rPr>
                <w:noProof/>
                <w:webHidden/>
              </w:rPr>
              <w:instrText xml:space="preserve"> PAGEREF _Toc385409436 \h </w:instrText>
            </w:r>
            <w:r w:rsidR="004842F3">
              <w:rPr>
                <w:noProof/>
                <w:webHidden/>
              </w:rPr>
            </w:r>
            <w:r w:rsidR="004842F3">
              <w:rPr>
                <w:noProof/>
                <w:webHidden/>
              </w:rPr>
              <w:fldChar w:fldCharType="separate"/>
            </w:r>
            <w:r w:rsidR="00791EF1">
              <w:rPr>
                <w:noProof/>
                <w:webHidden/>
              </w:rPr>
              <w:t>28</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sidR="004842F3">
              <w:rPr>
                <w:noProof/>
                <w:webHidden/>
              </w:rPr>
              <w:fldChar w:fldCharType="begin"/>
            </w:r>
            <w:r w:rsidR="006B6C31">
              <w:rPr>
                <w:noProof/>
                <w:webHidden/>
              </w:rPr>
              <w:instrText xml:space="preserve"> PAGEREF _Toc385409437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sidR="004842F3">
              <w:rPr>
                <w:noProof/>
                <w:webHidden/>
              </w:rPr>
              <w:fldChar w:fldCharType="begin"/>
            </w:r>
            <w:r w:rsidR="006B6C31">
              <w:rPr>
                <w:noProof/>
                <w:webHidden/>
              </w:rPr>
              <w:instrText xml:space="preserve"> PAGEREF _Toc385409438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sidR="004842F3">
              <w:rPr>
                <w:noProof/>
                <w:webHidden/>
              </w:rPr>
              <w:fldChar w:fldCharType="begin"/>
            </w:r>
            <w:r w:rsidR="006B6C31">
              <w:rPr>
                <w:noProof/>
                <w:webHidden/>
              </w:rPr>
              <w:instrText xml:space="preserve"> PAGEREF _Toc385409439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sidR="004842F3">
              <w:rPr>
                <w:noProof/>
                <w:webHidden/>
              </w:rPr>
              <w:fldChar w:fldCharType="begin"/>
            </w:r>
            <w:r w:rsidR="006B6C31">
              <w:rPr>
                <w:noProof/>
                <w:webHidden/>
              </w:rPr>
              <w:instrText xml:space="preserve"> PAGEREF _Toc385409440 \h </w:instrText>
            </w:r>
            <w:r w:rsidR="004842F3">
              <w:rPr>
                <w:noProof/>
                <w:webHidden/>
              </w:rPr>
            </w:r>
            <w:r w:rsidR="004842F3">
              <w:rPr>
                <w:noProof/>
                <w:webHidden/>
              </w:rPr>
              <w:fldChar w:fldCharType="separate"/>
            </w:r>
            <w:r w:rsidR="00791EF1">
              <w:rPr>
                <w:noProof/>
                <w:webHidden/>
              </w:rPr>
              <w:t>30</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sidR="004842F3">
              <w:rPr>
                <w:noProof/>
                <w:webHidden/>
              </w:rPr>
              <w:fldChar w:fldCharType="begin"/>
            </w:r>
            <w:r w:rsidR="006B6C31">
              <w:rPr>
                <w:noProof/>
                <w:webHidden/>
              </w:rPr>
              <w:instrText xml:space="preserve"> PAGEREF _Toc385409441 \h </w:instrText>
            </w:r>
            <w:r w:rsidR="004842F3">
              <w:rPr>
                <w:noProof/>
                <w:webHidden/>
              </w:rPr>
            </w:r>
            <w:r w:rsidR="004842F3">
              <w:rPr>
                <w:noProof/>
                <w:webHidden/>
              </w:rPr>
              <w:fldChar w:fldCharType="separate"/>
            </w:r>
            <w:r w:rsidR="00791EF1">
              <w:rPr>
                <w:noProof/>
                <w:webHidden/>
              </w:rPr>
              <w:t>30</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sidR="004842F3">
              <w:rPr>
                <w:noProof/>
                <w:webHidden/>
              </w:rPr>
              <w:fldChar w:fldCharType="begin"/>
            </w:r>
            <w:r w:rsidR="006B6C31">
              <w:rPr>
                <w:noProof/>
                <w:webHidden/>
              </w:rPr>
              <w:instrText xml:space="preserve"> PAGEREF _Toc385409442 \h </w:instrText>
            </w:r>
            <w:r w:rsidR="004842F3">
              <w:rPr>
                <w:noProof/>
                <w:webHidden/>
              </w:rPr>
            </w:r>
            <w:r w:rsidR="004842F3">
              <w:rPr>
                <w:noProof/>
                <w:webHidden/>
              </w:rPr>
              <w:fldChar w:fldCharType="separate"/>
            </w:r>
            <w:r w:rsidR="00791EF1">
              <w:rPr>
                <w:noProof/>
                <w:webHidden/>
              </w:rPr>
              <w:t>31</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sidR="004842F3">
              <w:rPr>
                <w:noProof/>
                <w:webHidden/>
              </w:rPr>
              <w:fldChar w:fldCharType="begin"/>
            </w:r>
            <w:r w:rsidR="006B6C31">
              <w:rPr>
                <w:noProof/>
                <w:webHidden/>
              </w:rPr>
              <w:instrText xml:space="preserve"> PAGEREF _Toc385409443 \h </w:instrText>
            </w:r>
            <w:r w:rsidR="004842F3">
              <w:rPr>
                <w:noProof/>
                <w:webHidden/>
              </w:rPr>
            </w:r>
            <w:r w:rsidR="004842F3">
              <w:rPr>
                <w:noProof/>
                <w:webHidden/>
              </w:rPr>
              <w:fldChar w:fldCharType="separate"/>
            </w:r>
            <w:r w:rsidR="00791EF1">
              <w:rPr>
                <w:noProof/>
                <w:webHidden/>
              </w:rPr>
              <w:t>32</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sidR="004842F3">
              <w:rPr>
                <w:noProof/>
                <w:webHidden/>
              </w:rPr>
              <w:fldChar w:fldCharType="begin"/>
            </w:r>
            <w:r w:rsidR="006B6C31">
              <w:rPr>
                <w:noProof/>
                <w:webHidden/>
              </w:rPr>
              <w:instrText xml:space="preserve"> PAGEREF _Toc385409444 \h </w:instrText>
            </w:r>
            <w:r w:rsidR="004842F3">
              <w:rPr>
                <w:noProof/>
                <w:webHidden/>
              </w:rPr>
            </w:r>
            <w:r w:rsidR="004842F3">
              <w:rPr>
                <w:noProof/>
                <w:webHidden/>
              </w:rPr>
              <w:fldChar w:fldCharType="separate"/>
            </w:r>
            <w:r w:rsidR="00791EF1">
              <w:rPr>
                <w:noProof/>
                <w:webHidden/>
              </w:rPr>
              <w:t>32</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sidR="004842F3">
              <w:rPr>
                <w:noProof/>
                <w:webHidden/>
              </w:rPr>
              <w:fldChar w:fldCharType="begin"/>
            </w:r>
            <w:r w:rsidR="006B6C31">
              <w:rPr>
                <w:noProof/>
                <w:webHidden/>
              </w:rPr>
              <w:instrText xml:space="preserve"> PAGEREF _Toc385409445 \h </w:instrText>
            </w:r>
            <w:r w:rsidR="004842F3">
              <w:rPr>
                <w:noProof/>
                <w:webHidden/>
              </w:rPr>
            </w:r>
            <w:r w:rsidR="004842F3">
              <w:rPr>
                <w:noProof/>
                <w:webHidden/>
              </w:rPr>
              <w:fldChar w:fldCharType="separate"/>
            </w:r>
            <w:r w:rsidR="00791EF1">
              <w:rPr>
                <w:noProof/>
                <w:webHidden/>
              </w:rPr>
              <w:t>33</w:t>
            </w:r>
            <w:r w:rsidR="004842F3">
              <w:rPr>
                <w:noProof/>
                <w:webHidden/>
              </w:rPr>
              <w:fldChar w:fldCharType="end"/>
            </w:r>
          </w:hyperlink>
        </w:p>
        <w:p w:rsidR="006B6C31" w:rsidRDefault="00025EF2">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sidR="004842F3">
              <w:rPr>
                <w:noProof/>
                <w:webHidden/>
              </w:rPr>
              <w:fldChar w:fldCharType="begin"/>
            </w:r>
            <w:r w:rsidR="006B6C31">
              <w:rPr>
                <w:noProof/>
                <w:webHidden/>
              </w:rPr>
              <w:instrText xml:space="preserve"> PAGEREF _Toc385409446 \h </w:instrText>
            </w:r>
            <w:r w:rsidR="004842F3">
              <w:rPr>
                <w:noProof/>
                <w:webHidden/>
              </w:rPr>
            </w:r>
            <w:r w:rsidR="004842F3">
              <w:rPr>
                <w:noProof/>
                <w:webHidden/>
              </w:rPr>
              <w:fldChar w:fldCharType="separate"/>
            </w:r>
            <w:r w:rsidR="00791EF1">
              <w:rPr>
                <w:noProof/>
                <w:webHidden/>
              </w:rPr>
              <w:t>33</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sidR="004842F3">
              <w:rPr>
                <w:noProof/>
                <w:webHidden/>
              </w:rPr>
              <w:fldChar w:fldCharType="begin"/>
            </w:r>
            <w:r w:rsidR="006B6C31">
              <w:rPr>
                <w:noProof/>
                <w:webHidden/>
              </w:rPr>
              <w:instrText xml:space="preserve"> PAGEREF _Toc385409447 \h </w:instrText>
            </w:r>
            <w:r w:rsidR="004842F3">
              <w:rPr>
                <w:noProof/>
                <w:webHidden/>
              </w:rPr>
            </w:r>
            <w:r w:rsidR="004842F3">
              <w:rPr>
                <w:noProof/>
                <w:webHidden/>
              </w:rPr>
              <w:fldChar w:fldCharType="separate"/>
            </w:r>
            <w:r w:rsidR="00791EF1">
              <w:rPr>
                <w:noProof/>
                <w:webHidden/>
              </w:rPr>
              <w:t>34</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sidR="004842F3">
              <w:rPr>
                <w:noProof/>
                <w:webHidden/>
              </w:rPr>
              <w:fldChar w:fldCharType="begin"/>
            </w:r>
            <w:r w:rsidR="006B6C31">
              <w:rPr>
                <w:noProof/>
                <w:webHidden/>
              </w:rPr>
              <w:instrText xml:space="preserve"> PAGEREF _Toc385409448 \h </w:instrText>
            </w:r>
            <w:r w:rsidR="004842F3">
              <w:rPr>
                <w:noProof/>
                <w:webHidden/>
              </w:rPr>
            </w:r>
            <w:r w:rsidR="004842F3">
              <w:rPr>
                <w:noProof/>
                <w:webHidden/>
              </w:rPr>
              <w:fldChar w:fldCharType="separate"/>
            </w:r>
            <w:r w:rsidR="00791EF1">
              <w:rPr>
                <w:noProof/>
                <w:webHidden/>
              </w:rPr>
              <w:t>35</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sidR="004842F3">
              <w:rPr>
                <w:noProof/>
                <w:webHidden/>
              </w:rPr>
              <w:fldChar w:fldCharType="begin"/>
            </w:r>
            <w:r w:rsidR="006B6C31">
              <w:rPr>
                <w:noProof/>
                <w:webHidden/>
              </w:rPr>
              <w:instrText xml:space="preserve"> PAGEREF _Toc385409449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sidR="004842F3">
              <w:rPr>
                <w:noProof/>
                <w:webHidden/>
              </w:rPr>
              <w:fldChar w:fldCharType="begin"/>
            </w:r>
            <w:r w:rsidR="006B6C31">
              <w:rPr>
                <w:noProof/>
                <w:webHidden/>
              </w:rPr>
              <w:instrText xml:space="preserve"> PAGEREF _Toc385409450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rsidR="006B6C31" w:rsidRDefault="00025EF2">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sidR="004842F3">
              <w:rPr>
                <w:noProof/>
                <w:webHidden/>
              </w:rPr>
              <w:fldChar w:fldCharType="begin"/>
            </w:r>
            <w:r w:rsidR="006B6C31">
              <w:rPr>
                <w:noProof/>
                <w:webHidden/>
              </w:rPr>
              <w:instrText xml:space="preserve"> PAGEREF _Toc385409451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rsidR="006B6C31" w:rsidRDefault="00025EF2">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sidR="004842F3">
              <w:rPr>
                <w:noProof/>
                <w:webHidden/>
              </w:rPr>
              <w:fldChar w:fldCharType="begin"/>
            </w:r>
            <w:r w:rsidR="006B6C31">
              <w:rPr>
                <w:noProof/>
                <w:webHidden/>
              </w:rPr>
              <w:instrText xml:space="preserve"> PAGEREF _Toc385409452 \h </w:instrText>
            </w:r>
            <w:r w:rsidR="004842F3">
              <w:rPr>
                <w:noProof/>
                <w:webHidden/>
              </w:rPr>
            </w:r>
            <w:r w:rsidR="004842F3">
              <w:rPr>
                <w:noProof/>
                <w:webHidden/>
              </w:rPr>
              <w:fldChar w:fldCharType="separate"/>
            </w:r>
            <w:r w:rsidR="00791EF1">
              <w:rPr>
                <w:noProof/>
                <w:webHidden/>
              </w:rPr>
              <w:t>37</w:t>
            </w:r>
            <w:r w:rsidR="004842F3">
              <w:rPr>
                <w:noProof/>
                <w:webHidden/>
              </w:rPr>
              <w:fldChar w:fldCharType="end"/>
            </w:r>
          </w:hyperlink>
        </w:p>
        <w:p w:rsidR="00AF24CC" w:rsidRDefault="004842F3">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búrával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router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rsidR="00AA5240" w:rsidRPr="00131399" w:rsidRDefault="004842F3"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w:t>
      </w:r>
      <w:del w:id="19" w:author="VZ" w:date="2014-11-02T15:36:00Z">
        <w:r w:rsidRPr="00E05D93" w:rsidDel="003408D6">
          <w:delText xml:space="preserve"> </w:delText>
        </w:r>
      </w:del>
      <w:r w:rsidRPr="00E05D93">
        <w:t>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del w:id="20" w:author="VZ" w:date="2014-11-02T11:04:00Z">
        <w:r w:rsidR="00EC376B" w:rsidRPr="00E05D93" w:rsidDel="00025EF2">
          <w:delText xml:space="preserve"> </w:delText>
        </w:r>
      </w:del>
      <w:r w:rsidR="00EC376B" w:rsidRPr="00E05D93">
        <w:t>határozni az ég oktában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w:t>
      </w:r>
      <w:del w:id="21" w:author="VZ" w:date="2014-11-02T11:04:00Z">
        <w:r w:rsidR="00272926" w:rsidDel="00025EF2">
          <w:delText xml:space="preserve"> </w:delText>
        </w:r>
      </w:del>
      <w:r w:rsidR="00272926">
        <w:t>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del w:id="22" w:author="VZ" w:date="2014-11-02T11:04:00Z">
        <w:r w:rsidR="0008634C" w:rsidDel="00025EF2">
          <w:delText xml:space="preserve"> </w:delText>
        </w:r>
      </w:del>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23" w:name="_Toc385287714"/>
      <w:bookmarkStart w:id="24" w:name="_Toc385409419"/>
      <w:r w:rsidRPr="00FD57B6">
        <w:t xml:space="preserve">2.2. Felhők </w:t>
      </w:r>
      <w:r w:rsidRPr="005A6233">
        <w:t>típusai</w:t>
      </w:r>
      <w:r w:rsidR="009B099A">
        <w:t xml:space="preserve"> és jellemzői</w:t>
      </w:r>
      <w:bookmarkEnd w:id="23"/>
      <w:bookmarkEnd w:id="24"/>
    </w:p>
    <w:p w:rsidR="004C548A" w:rsidRPr="00BC474A" w:rsidRDefault="004C548A" w:rsidP="004C548A">
      <w:pPr>
        <w:spacing w:before="120"/>
        <w:ind w:firstLine="426"/>
      </w:pPr>
      <w:r w:rsidRPr="00E05D93">
        <w:t xml:space="preserve">A felhőket magasság szerint </w:t>
      </w:r>
      <w:del w:id="25" w:author="VZ" w:date="2014-11-02T11:24:00Z">
        <w:r w:rsidRPr="00E05D93" w:rsidDel="00E028AB">
          <w:delText xml:space="preserve">3 </w:delText>
        </w:r>
      </w:del>
      <w:ins w:id="26" w:author="VZ" w:date="2014-11-02T11:24:00Z">
        <w:r w:rsidR="00E028AB">
          <w:t>három</w:t>
        </w:r>
        <w:r w:rsidR="00E028AB" w:rsidRPr="00E05D93">
          <w:t xml:space="preserve"> </w:t>
        </w:r>
      </w:ins>
      <w:r w:rsidRPr="00E05D93">
        <w:t xml:space="preserve">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Az alábbi adatokat a</w:t>
      </w:r>
      <w:ins w:id="27" w:author="VZ" w:date="2014-11-02T12:30:00Z">
        <w:r w:rsidR="009A626E">
          <w:t xml:space="preserve"> MET Office</w:t>
        </w:r>
      </w:ins>
      <w:r w:rsidR="003B7ECE">
        <w:t xml:space="preserve"> </w:t>
      </w:r>
      <w:ins w:id="28" w:author="VZ" w:date="2014-11-02T12:31:00Z">
        <w:r w:rsidR="009A626E">
          <w:t xml:space="preserve">könyvében </w:t>
        </w:r>
      </w:ins>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t xml:space="preserve"> </w:t>
      </w:r>
      <w:del w:id="29" w:author="VZ" w:date="2014-11-02T12:31:00Z">
        <w:r w:rsidDel="009A626E">
          <w:delText xml:space="preserve">könyvben </w:delText>
        </w:r>
      </w:del>
      <w:r>
        <w:t>leírtak alapján és az</w:t>
      </w:r>
      <w:r w:rsidR="003B7ECE">
        <w:t xml:space="preserve"> </w:t>
      </w:r>
      <w:ins w:id="30" w:author="VZ" w:date="2014-11-02T12:31:00Z">
        <w:r w:rsidR="009A626E">
          <w:t xml:space="preserve">OMSZ specifikációjából </w:t>
        </w:r>
      </w:ins>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t xml:space="preserve"> </w:t>
      </w:r>
      <w:del w:id="31" w:author="VZ" w:date="2014-11-02T12:31:00Z">
        <w:r w:rsidDel="009A626E">
          <w:delText xml:space="preserve">specifikációból </w:delText>
        </w:r>
      </w:del>
      <w:r>
        <w:t>gyűjtöttük össze.</w:t>
      </w:r>
    </w:p>
    <w:p w:rsidR="004C548A" w:rsidRPr="00CF1FA8" w:rsidRDefault="004C548A" w:rsidP="004C548A">
      <w:pPr>
        <w:spacing w:before="120"/>
        <w:ind w:firstLine="426"/>
      </w:pPr>
      <w:r w:rsidRPr="00CF1FA8">
        <w:t>Magasan lévő felhők a Cirrus, Cirrocumulus és a Cirrostratus.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Cirrus egy világos színű, szálas szerkezetű magasan elhelyezkedő felhő. Általában egyszerre csak kevés </w:t>
      </w:r>
      <w:del w:id="32" w:author="VZ" w:date="2014-11-02T11:24:00Z">
        <w:r w:rsidRPr="00CF1FA8" w:rsidDel="00E028AB">
          <w:delText xml:space="preserve">- </w:delText>
        </w:r>
      </w:del>
      <w:ins w:id="33" w:author="VZ" w:date="2014-11-02T11:24:00Z">
        <w:r w:rsidR="00E028AB">
          <w:t>–</w:t>
        </w:r>
        <w:r w:rsidR="00E028AB" w:rsidRPr="00CF1FA8">
          <w:t xml:space="preserve"> </w:t>
        </w:r>
      </w:ins>
      <w:r w:rsidRPr="00CF1FA8">
        <w:t xml:space="preserve">néhány okta </w:t>
      </w:r>
      <w:del w:id="34" w:author="VZ" w:date="2014-11-02T11:24:00Z">
        <w:r w:rsidRPr="00CF1FA8" w:rsidDel="00E028AB">
          <w:delText xml:space="preserve">- </w:delText>
        </w:r>
      </w:del>
      <w:ins w:id="35" w:author="VZ" w:date="2014-11-02T11:24:00Z">
        <w:r w:rsidR="00E028AB">
          <w:t>–</w:t>
        </w:r>
        <w:r w:rsidR="00E028AB" w:rsidRPr="00CF1FA8">
          <w:t xml:space="preserve"> </w:t>
        </w:r>
      </w:ins>
      <w:r w:rsidRPr="00CF1FA8">
        <w:t>van belőle az égen. Érdekesség, hog</w:t>
      </w:r>
      <w:r>
        <w:t xml:space="preserve">y gyakran a repülőgépek </w:t>
      </w:r>
      <w:del w:id="36" w:author="VZ" w:date="2014-11-02T11:08:00Z">
        <w:r w:rsidDel="00025EF2">
          <w:delText xml:space="preserve">kondenz </w:delText>
        </w:r>
        <w:r w:rsidRPr="00CF1FA8" w:rsidDel="00025EF2">
          <w:delText>csíkja</w:delText>
        </w:r>
      </w:del>
      <w:ins w:id="37" w:author="VZ" w:date="2014-11-02T11:08:00Z">
        <w:r w:rsidR="00025EF2">
          <w:t>kondenzcsíkja</w:t>
        </w:r>
      </w:ins>
      <w:r w:rsidRPr="00CF1FA8">
        <w:t xml:space="preserve"> is Cirrus-szá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Cirrocumulust a köznyelv "bárányfelhő"-nek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A Cirrostratus egy magasan elhelyezkedő egybefüggő fátyolfelhő. Képes az egész eget beborítani. Különleges ismertetőjele, hogy nagyon hasonlít az Altostratusra, de átlátszik rajta a Nap, és körülötte Halo jelenség alakul ki, tehát egy gyűrű látszik.</w:t>
      </w:r>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1">
              <w:r w:rsidR="003B7ECE" w:rsidRPr="00E05D93">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2">
              <w:r w:rsidR="003B7ECE" w:rsidRPr="00E05D93">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3">
              <w:r w:rsidR="003B7ECE" w:rsidRPr="00E05D93">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4">
              <w:r w:rsidR="003B7ECE" w:rsidRPr="00E05D93">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5">
              <w:r w:rsidR="003B7ECE" w:rsidRPr="00E05D93">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6">
              <w:r w:rsidR="003B7ECE" w:rsidRPr="00E05D93">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7">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8">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19">
              <w:r w:rsidR="003B7ECE" w:rsidRPr="00E05D93">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025EF2" w:rsidP="00A42D2C">
            <w:pPr>
              <w:spacing w:before="120"/>
              <w:ind w:firstLine="202"/>
              <w:rPr>
                <w:sz w:val="18"/>
                <w:szCs w:val="18"/>
              </w:rPr>
            </w:pPr>
            <w:hyperlink r:id="rId20">
              <w:r w:rsidR="003B7ECE" w:rsidRPr="00E05D93">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4842F3"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ins w:id="38" w:author="VZ" w:date="2014-11-02T11:09:00Z">
        <w:r w:rsidR="00025EF2">
          <w:rPr>
            <w:noProof/>
            <w:color w:val="000000" w:themeColor="text1"/>
            <w:szCs w:val="20"/>
          </w:rPr>
          <w:t xml:space="preserve"> </w:t>
        </w:r>
      </w:ins>
      <w:del w:id="39" w:author="VZ" w:date="2014-11-02T11:10:00Z">
        <w:r w:rsidR="004C548A" w:rsidRPr="00750117" w:rsidDel="00025EF2">
          <w:rPr>
            <w:noProof/>
            <w:color w:val="000000" w:themeColor="text1"/>
            <w:szCs w:val="20"/>
          </w:rPr>
          <w:delText>.</w:delText>
        </w:r>
      </w:del>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ins w:id="40" w:author="VZ" w:date="2014-11-02T11:10:00Z">
        <w:r w:rsidR="00025EF2">
          <w:rPr>
            <w:noProof/>
            <w:color w:val="000000" w:themeColor="text1"/>
            <w:szCs w:val="20"/>
          </w:rPr>
          <w:t>.</w:t>
        </w:r>
      </w:ins>
    </w:p>
    <w:p w:rsidR="004C548A" w:rsidRPr="00CF1FA8" w:rsidRDefault="004C548A" w:rsidP="004C548A">
      <w:pPr>
        <w:spacing w:before="120"/>
        <w:ind w:firstLine="426"/>
      </w:pPr>
      <w:r w:rsidRPr="00CF1FA8">
        <w:t>A középmagasan elhelyezkedő felhők 2500</w:t>
      </w:r>
      <w:del w:id="41" w:author="VZ" w:date="2014-11-02T11:23:00Z">
        <w:r w:rsidRPr="00CF1FA8" w:rsidDel="002C6D33">
          <w:delText>-</w:delText>
        </w:r>
      </w:del>
      <w:ins w:id="42" w:author="VZ" w:date="2014-11-02T11:23:00Z">
        <w:r w:rsidR="002C6D33">
          <w:t>–</w:t>
        </w:r>
      </w:ins>
      <w:r w:rsidRPr="00CF1FA8">
        <w:t>6000</w:t>
      </w:r>
      <w:ins w:id="43" w:author="VZ" w:date="2014-11-02T11:23:00Z">
        <w:r w:rsidR="002C6D33">
          <w:t xml:space="preserve"> </w:t>
        </w:r>
      </w:ins>
      <w:r w:rsidRPr="00CF1FA8">
        <w:t>m között találhatók. Típusai az Altocumulus, Altostratus és Nimbostratus.</w:t>
      </w:r>
    </w:p>
    <w:p w:rsidR="004C548A" w:rsidRPr="00CF1FA8" w:rsidRDefault="004C548A" w:rsidP="004C548A">
      <w:pPr>
        <w:spacing w:before="120"/>
        <w:ind w:firstLine="426"/>
      </w:pPr>
      <w:r w:rsidRPr="00CF1FA8">
        <w:t>Az Altocumulus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del w:id="44" w:author="VZ" w:date="2014-11-02T11:24:00Z">
        <w:r w:rsidRPr="00CF1FA8" w:rsidDel="00E028AB">
          <w:delText>-</w:delText>
        </w:r>
      </w:del>
      <w:ins w:id="45" w:author="VZ" w:date="2014-11-02T11:24:00Z">
        <w:r w:rsidR="00E028AB">
          <w:t>–</w:t>
        </w:r>
      </w:ins>
      <w:r w:rsidRPr="00CF1FA8">
        <w:t>7 oktáig.</w:t>
      </w:r>
    </w:p>
    <w:p w:rsidR="004C548A" w:rsidRPr="00CF1FA8" w:rsidRDefault="004C548A" w:rsidP="004C548A">
      <w:pPr>
        <w:spacing w:before="120"/>
        <w:ind w:firstLine="426"/>
      </w:pPr>
      <w:r w:rsidRPr="00CF1FA8">
        <w:t>Az Altostratus is középmagasan van, és a teljes eget beborítja. Általában egysíkú, egyszínű, és nem ad csapadékot. Két fajtája van. Az egyiken átlátszik a Nap és Halo-ja (gyűrűje) van, a másikon nem látszik át.</w:t>
      </w:r>
    </w:p>
    <w:p w:rsidR="004C548A" w:rsidRPr="00CF1FA8" w:rsidRDefault="004C548A" w:rsidP="004C548A">
      <w:pPr>
        <w:spacing w:before="120"/>
        <w:ind w:firstLine="426"/>
      </w:pPr>
      <w:r w:rsidRPr="00CF1FA8">
        <w:t>A Nimbostratus egy vastag, egész eget beborító, középmagasságban elhelyezkedő felhő. Több napig tartó eső vagy hó származhat belőle. Vastagsága miatt a Nap nem látszik át rajta. Nagyon hasonlít az Altostratusra, ezért akkor mondhatjuk Nimbostratusnak egy felhő típusát, ha csapadék esik</w:t>
      </w:r>
      <w:del w:id="46" w:author="VZ" w:date="2014-11-02T11:25:00Z">
        <w:r w:rsidRPr="00CF1FA8" w:rsidDel="00E028AB">
          <w:delText xml:space="preserve"> belőle</w:delText>
        </w:r>
      </w:del>
      <w:r w:rsidRPr="00CF1FA8">
        <w:t xml:space="preserv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w:t>
      </w:r>
      <w:ins w:id="47" w:author="VZ" w:date="2014-11-02T11:24:00Z">
        <w:r w:rsidR="00E028AB">
          <w:t xml:space="preserve"> </w:t>
        </w:r>
      </w:ins>
      <w:r>
        <w:t>m alatt találhatók.</w:t>
      </w:r>
      <w:r w:rsidR="00CD065C">
        <w:t xml:space="preserve"> Típusai a Cumulus, Cumulonimbus, </w:t>
      </w:r>
      <w:r w:rsidR="00CD065C" w:rsidRPr="00CF1FA8">
        <w:t>Stratocumulus</w:t>
      </w:r>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A Cumulonimbus a Cumulus egy továbbfejlődött változata</w:t>
      </w:r>
      <w:r>
        <w:t>. A</w:t>
      </w:r>
      <w:r w:rsidRPr="00CF1FA8">
        <w:t>kkor nevezzük így a felhőt, ha a Cumulus magassága átlép a közepmagas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4842F3"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r w:rsidR="00E028AB">
        <w:rPr>
          <w:rStyle w:val="Jegyzethivatkozs"/>
          <w:i w:val="0"/>
          <w:iCs w:val="0"/>
        </w:rPr>
        <w:commentReference w:id="48"/>
      </w:r>
    </w:p>
    <w:p w:rsidR="004C548A" w:rsidRPr="00CF1FA8" w:rsidRDefault="004C548A" w:rsidP="004C548A">
      <w:pPr>
        <w:spacing w:before="120"/>
        <w:ind w:firstLine="426"/>
      </w:pPr>
      <w:r w:rsidRPr="00CF1FA8">
        <w:t>A Stratocumulus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Stratusnak </w:t>
      </w:r>
      <w:r>
        <w:t>két</w:t>
      </w:r>
      <w:r w:rsidRPr="00CF1FA8">
        <w:t xml:space="preserve"> fajtája lehet: Virga és Stratus. A Virga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ábra). Az elsőbe tartozik többek között a Stratus, Cirrus, Nimbostratus, Altostratus, a másodikba pedig a Cumulus, Cumulonimbus, Altocumu</w:t>
      </w:r>
      <w:r w:rsidR="00085538">
        <w:t>lus.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del w:id="49" w:author="VZ" w:date="2014-11-02T11:29:00Z">
        <w:r w:rsidRPr="00E05D93" w:rsidDel="00E028AB">
          <w:delText>-</w:delText>
        </w:r>
      </w:del>
      <w:ins w:id="50" w:author="VZ" w:date="2014-11-02T11:29:00Z">
        <w:r w:rsidR="00E028AB">
          <w:t>–</w:t>
        </w:r>
      </w:ins>
      <w:r w:rsidRPr="00E05D93">
        <w:t>7 oktát boríthatnak be, míg a Stratus jellegűek leggyakrabban 7</w:t>
      </w:r>
      <w:del w:id="51" w:author="VZ" w:date="2014-11-02T11:29:00Z">
        <w:r w:rsidRPr="00E05D93" w:rsidDel="00E028AB">
          <w:delText>-</w:delText>
        </w:r>
      </w:del>
      <w:ins w:id="52" w:author="VZ" w:date="2014-11-02T11:29:00Z">
        <w:r w:rsidR="00E028AB">
          <w:t>–</w:t>
        </w:r>
      </w:ins>
      <w:r w:rsidRPr="00E05D93">
        <w:t xml:space="preserve">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Cumulus-os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rsidR="003B7ECE">
        <w:t xml:space="preserve"> és </w:t>
      </w:r>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del w:id="53" w:author="VZ" w:date="2014-11-02T11:30:00Z">
        <w:r w:rsidR="004C548A" w:rsidRPr="00E05D93" w:rsidDel="00E028AB">
          <w:delText xml:space="preserve"> </w:delText>
        </w:r>
      </w:del>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w:t>
      </w:r>
      <w:del w:id="54" w:author="VZ" w:date="2014-11-02T11:31:00Z">
        <w:r w:rsidR="006B6D4A" w:rsidDel="00E028AB">
          <w:delText xml:space="preserve"> </w:delText>
        </w:r>
      </w:del>
      <w:r w:rsidR="006B6D4A">
        <w:t>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w:t>
      </w:r>
      <w:del w:id="55" w:author="VZ" w:date="2014-11-02T11:34:00Z">
        <w:r w:rsidR="00AF25C0" w:rsidDel="001D7704">
          <w:delText>,</w:delText>
        </w:r>
      </w:del>
      <w:r w:rsidR="00AF25C0">
        <w:t xml:space="preserve">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56" w:name="_Toc371356724"/>
      <w:bookmarkStart w:id="57" w:name="_Toc385287715"/>
      <w:bookmarkStart w:id="58"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56"/>
      <w:r w:rsidR="00EC7750">
        <w:t>es algoritmussal</w:t>
      </w:r>
      <w:bookmarkEnd w:id="57"/>
      <w:bookmarkEnd w:id="58"/>
    </w:p>
    <w:p w:rsidR="00AF2303" w:rsidRPr="00E05D93" w:rsidRDefault="00735C2F" w:rsidP="0048716A">
      <w:ins w:id="59" w:author="VZ" w:date="2014-11-02T11:46:00Z">
        <w:r>
          <w:t>Felhők detektálására</w:t>
        </w:r>
        <w:r w:rsidRPr="00E05D93">
          <w:t xml:space="preserve"> </w:t>
        </w:r>
        <w:r>
          <w:t>a</w:t>
        </w:r>
      </w:ins>
      <w:del w:id="60" w:author="VZ" w:date="2014-11-02T11:46:00Z">
        <w:r w:rsidR="00DF6AEB" w:rsidDel="00735C2F">
          <w:delText>A</w:delText>
        </w:r>
      </w:del>
      <w:r w:rsidR="00DF6AEB">
        <w:t>z elsőként</w:t>
      </w:r>
      <w:r w:rsidR="0094134C" w:rsidRPr="00E05D93">
        <w:t xml:space="preserve"> </w:t>
      </w:r>
      <w:r w:rsidR="00DF6AEB">
        <w:t>meg</w:t>
      </w:r>
      <w:r w:rsidR="0094134C" w:rsidRPr="00E05D93">
        <w:t>vizsgált lehetséges megoldás</w:t>
      </w:r>
      <w:r w:rsidR="00E90FC5">
        <w:t xml:space="preserve"> </w:t>
      </w:r>
      <w:del w:id="61" w:author="VZ" w:date="2014-11-02T11:46:00Z">
        <w:r w:rsidR="00E90FC5" w:rsidDel="00735C2F">
          <w:delText>felhők detektálására</w:delText>
        </w:r>
        <w:r w:rsidR="0094134C" w:rsidRPr="00E05D93" w:rsidDel="00735C2F">
          <w:delText xml:space="preserve"> </w:delText>
        </w:r>
      </w:del>
      <w:ins w:id="62" w:author="VZ" w:date="2014-11-02T12:32:00Z">
        <w:r w:rsidR="009A626E">
          <w:t>Famona és Asano művében</w:t>
        </w:r>
      </w:ins>
      <w:del w:id="63" w:author="VZ" w:date="2014-11-02T12:32:00Z">
        <w:r w:rsidR="00EB4E80" w:rsidDel="009A626E">
          <w:delText>a</w:delText>
        </w:r>
      </w:del>
      <w:r w:rsidR="00EB4E80">
        <w:t xml:space="preserve"> </w:t>
      </w:r>
      <w:r w:rsidR="004842F3">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4842F3">
        <w:fldChar w:fldCharType="separate"/>
      </w:r>
      <w:r w:rsidR="00503141" w:rsidRPr="00503141">
        <w:rPr>
          <w:noProof/>
        </w:rPr>
        <w:t>[3]</w:t>
      </w:r>
      <w:r w:rsidR="004842F3">
        <w:fldChar w:fldCharType="end"/>
      </w:r>
      <w:r w:rsidR="00EB4E80">
        <w:t xml:space="preserve"> </w:t>
      </w:r>
      <w:del w:id="64" w:author="VZ" w:date="2014-11-02T12:32:00Z">
        <w:r w:rsidR="00EB4E80" w:rsidDel="009A626E">
          <w:delText xml:space="preserve">műben </w:delText>
        </w:r>
      </w:del>
      <w:r w:rsidR="00EB4E80">
        <w:t>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P-tile módszert.</w:t>
      </w:r>
      <w:r w:rsidR="00AF2303" w:rsidRPr="00E05D93">
        <w:t xml:space="preserve"> </w:t>
      </w:r>
      <w:r w:rsidR="0094134C" w:rsidRPr="00E05D93">
        <w:t>Ebben az esetben mindig szürkeárnyalatos képpel dolgozunk</w:t>
      </w:r>
      <w:r w:rsidR="009A220F">
        <w:t>, így mindenképpen e</w:t>
      </w:r>
      <w:r w:rsidR="00351127">
        <w:t>lőfeldolgozással kell k</w:t>
      </w:r>
      <w:r w:rsidR="000C5801">
        <w:t>ezdenünk</w:t>
      </w:r>
      <w:r w:rsidR="0094134C" w:rsidRPr="00E05D93">
        <w:t xml:space="preserve">. Feltesszük, hogy az objektum világosabb a háttérnél. Ezen kívül azt is állíthatjuk, hogy az objektumok a kép egy bizonyos </w:t>
      </w:r>
      <w:del w:id="65" w:author="VZ" w:date="2014-11-02T12:33:00Z">
        <w:r w:rsidR="0094134C" w:rsidRPr="00E05D93" w:rsidDel="009A626E">
          <w:delText>%-</w:delText>
        </w:r>
      </w:del>
      <w:ins w:id="66" w:author="VZ" w:date="2014-11-02T12:33:00Z">
        <w:r w:rsidR="009A626E">
          <w:t>százalékát</w:t>
        </w:r>
      </w:ins>
      <w:del w:id="67" w:author="VZ" w:date="2014-11-02T12:33:00Z">
        <w:r w:rsidR="0094134C" w:rsidRPr="00E05D93" w:rsidDel="009A626E">
          <w:delText>át</w:delText>
        </w:r>
      </w:del>
      <w:r w:rsidR="0094134C" w:rsidRPr="00E05D93">
        <w:t xml:space="preserve"> elfoglalják. Ezt jelölhetjük P%-kal.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objektum(ok) és a háttér között. Élkeresés eredményeként egy </w:t>
      </w:r>
      <w:ins w:id="68" w:author="VZ" w:date="2014-11-02T12:50:00Z">
        <w:r w:rsidR="00BA57B9">
          <w:t>éltérkép (</w:t>
        </w:r>
      </w:ins>
      <w:r w:rsidRPr="00E05D93">
        <w:t>"edge map"</w:t>
      </w:r>
      <w:ins w:id="69" w:author="VZ" w:date="2014-11-02T12:50:00Z">
        <w:r w:rsidR="00BA57B9">
          <w:t>)</w:t>
        </w:r>
      </w:ins>
      <w:r w:rsidRPr="00E05D93">
        <w:t xml:space="preserve"> jön létre</w:t>
      </w:r>
      <w:del w:id="70" w:author="VZ" w:date="2014-11-02T12:50:00Z">
        <w:r w:rsidRPr="00E05D93" w:rsidDel="00BA57B9">
          <w:delText>, ami az éleinket tartalmazza</w:delText>
        </w:r>
      </w:del>
      <w:r w:rsidRPr="00E05D93">
        <w:t xml:space="preserve">. Az élkeresésnek számos algoritmusa ismert, de </w:t>
      </w:r>
      <w:r w:rsidR="0080006C">
        <w:t xml:space="preserve">alapvetően </w:t>
      </w:r>
      <w:r w:rsidRPr="00E05D93">
        <w:t xml:space="preserve">két típusba sorolhatók: gradiens </w:t>
      </w:r>
      <w:ins w:id="71" w:author="VZ" w:date="2014-11-02T12:34:00Z">
        <w:r w:rsidR="004F5519">
          <w:t xml:space="preserve">alapú módszerek és </w:t>
        </w:r>
      </w:ins>
      <w:r w:rsidRPr="00E05D93">
        <w:t>és Laplace</w:t>
      </w:r>
      <w:ins w:id="72" w:author="VZ" w:date="2014-11-02T12:35:00Z">
        <w:r w:rsidR="004F5519">
          <w:t xml:space="preserve"> megközelítés</w:t>
        </w:r>
      </w:ins>
      <w:r w:rsidRPr="00E05D93">
        <w:t>. Gradiens</w:t>
      </w:r>
      <w:ins w:id="73" w:author="VZ" w:date="2014-11-02T12:35:00Z">
        <w:r w:rsidR="004F5519">
          <w:t xml:space="preserve"> módszer</w:t>
        </w:r>
      </w:ins>
      <w:r w:rsidRPr="00E05D93">
        <w:t xml:space="preserve">nél lokális maximum </w:t>
      </w:r>
      <w:del w:id="74" w:author="VZ" w:date="2014-11-02T12:47:00Z">
        <w:r w:rsidRPr="00E05D93" w:rsidDel="00BA57B9">
          <w:delText xml:space="preserve">és minimum </w:delText>
        </w:r>
      </w:del>
      <w:r w:rsidRPr="00E05D93">
        <w:t>értékeket keresünk</w:t>
      </w:r>
      <w:ins w:id="75" w:author="VZ" w:date="2014-11-02T12:47:00Z">
        <w:r w:rsidR="00BA57B9">
          <w:t>, így</w:t>
        </w:r>
      </w:ins>
      <w:r w:rsidRPr="00E05D93">
        <w:t xml:space="preserve"> az első derivált</w:t>
      </w:r>
      <w:ins w:id="76" w:author="VZ" w:date="2014-11-02T12:47:00Z">
        <w:r w:rsidR="00BA57B9">
          <w:t>at használjuk</w:t>
        </w:r>
      </w:ins>
      <w:del w:id="77" w:author="VZ" w:date="2014-11-02T12:48:00Z">
        <w:r w:rsidRPr="00E05D93" w:rsidDel="00BA57B9">
          <w:delText>ban</w:delText>
        </w:r>
      </w:del>
      <w:r w:rsidRPr="00E05D93">
        <w:t xml:space="preserve">, míg Laplace-nál zérus </w:t>
      </w:r>
      <w:del w:id="78" w:author="VZ" w:date="2014-11-02T15:53:00Z">
        <w:r w:rsidRPr="00E05D93" w:rsidDel="00782F9D">
          <w:delText xml:space="preserve">helyeket </w:delText>
        </w:r>
      </w:del>
      <w:ins w:id="79" w:author="VZ" w:date="2014-11-02T15:53:00Z">
        <w:r w:rsidR="00782F9D">
          <w:t>átmeneteket</w:t>
        </w:r>
        <w:r w:rsidR="00782F9D" w:rsidRPr="00E05D93">
          <w:t xml:space="preserve"> </w:t>
        </w:r>
      </w:ins>
      <w:r w:rsidRPr="00E05D93">
        <w:t xml:space="preserve">a </w:t>
      </w:r>
      <w:ins w:id="80" w:author="VZ" w:date="2014-11-02T15:53:00Z">
        <w:r w:rsidR="00782F9D">
          <w:t xml:space="preserve">totális </w:t>
        </w:r>
      </w:ins>
      <w:r w:rsidRPr="00E05D93">
        <w:t>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Canny éldetektálás</w:t>
      </w:r>
      <w:ins w:id="81" w:author="VZ" w:date="2014-11-02T12:49:00Z">
        <w:r w:rsidR="00BA57B9">
          <w:t xml:space="preserve"> [?]</w:t>
        </w:r>
      </w:ins>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ins w:id="82" w:author="VZ" w:date="2014-11-02T12:49:00Z">
        <w:r w:rsidR="00BA57B9">
          <w:t xml:space="preserve"> [??]</w:t>
        </w:r>
      </w:ins>
      <w:r w:rsidR="00AF4298" w:rsidRPr="00E05D93">
        <w:t>.</w:t>
      </w:r>
    </w:p>
    <w:p w:rsidR="0048716A" w:rsidRDefault="0094134C" w:rsidP="0048716A">
      <w:pPr>
        <w:spacing w:before="120" w:after="600"/>
        <w:ind w:firstLine="426"/>
      </w:pPr>
      <w:r w:rsidRPr="00E05D93">
        <w:t xml:space="preserve">Ha sikerült a megfelelő éldetektálást </w:t>
      </w:r>
      <w:r w:rsidR="00B534B5">
        <w:t>el</w:t>
      </w:r>
      <w:r w:rsidRPr="00E05D93">
        <w:t>végezni, akkor megkaphatjuk a P% értékét. Ennek módja az</w:t>
      </w:r>
      <w:r w:rsidR="005E2835" w:rsidRPr="00E05D93">
        <w:t>,</w:t>
      </w:r>
      <w:r w:rsidRPr="00E05D93">
        <w:t xml:space="preserve"> hogy az eredeti kép </w:t>
      </w:r>
      <w:del w:id="83" w:author="VZ" w:date="2014-11-02T12:51:00Z">
        <w:r w:rsidRPr="00E05D93" w:rsidDel="00BA57B9">
          <w:delText>"edge map"-jé</w:delText>
        </w:r>
      </w:del>
      <w:ins w:id="84" w:author="VZ" w:date="2014-11-02T12:51:00Z">
        <w:r w:rsidR="00BA57B9">
          <w:t>éltérképé</w:t>
        </w:r>
      </w:ins>
      <w:r w:rsidRPr="00E05D93">
        <w:t xml:space="preserve">ből kivonjuk a küszöbölt kép </w:t>
      </w:r>
      <w:del w:id="85" w:author="VZ" w:date="2014-11-02T12:51:00Z">
        <w:r w:rsidRPr="00E05D93" w:rsidDel="00BA57B9">
          <w:delText>"edge map"-j</w:delText>
        </w:r>
      </w:del>
      <w:ins w:id="86" w:author="VZ" w:date="2014-11-02T12:51:00Z">
        <w:r w:rsidR="00BA57B9">
          <w:t>éltérkép</w:t>
        </w:r>
      </w:ins>
      <w:r w:rsidRPr="00E05D93">
        <w:t>ét. Ha ezt minden küszöbölő értékre elvégezzünk, akkor a kapott értékekből megkaphatjuk a P% értéket ott, ahol ez a különbség a legkisebb volt. A két kép kivonását az MSE-</w:t>
      </w:r>
      <w:del w:id="87" w:author="VZ" w:date="2014-11-02T12:51:00Z">
        <w:r w:rsidRPr="00E05D93" w:rsidDel="00BA57B9">
          <w:delText xml:space="preserve"> </w:delText>
        </w:r>
      </w:del>
      <w:r w:rsidRPr="00E05D93">
        <w:t>vel (Mean Squared Error) végezzük el.</w:t>
      </w:r>
      <w:del w:id="88" w:author="VZ" w:date="2014-11-02T12:51:00Z">
        <w:r w:rsidRPr="00E05D93" w:rsidDel="00BA57B9">
          <w:delText xml:space="preserve"> </w:delText>
        </w:r>
      </w:del>
    </w:p>
    <w:p w:rsidR="0048716A" w:rsidRDefault="0048716A" w:rsidP="0048716A">
      <w:r>
        <w:rPr>
          <w:noProof/>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4842F3"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w:t>
      </w:r>
      <w:r w:rsidRPr="00BA57B9">
        <w:rPr>
          <w:i/>
          <w:rPrChange w:id="89" w:author="VZ" w:date="2014-11-02T12:52:00Z">
            <w:rPr/>
          </w:rPrChange>
        </w:rPr>
        <w:t>Step</w:t>
      </w:r>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w:t>
      </w:r>
      <w:del w:id="90" w:author="VZ" w:date="2014-11-02T12:52:00Z">
        <w:r w:rsidRPr="00E05D93" w:rsidDel="00BA57B9">
          <w:delText>A mi e</w:delText>
        </w:r>
      </w:del>
      <w:ins w:id="91" w:author="VZ" w:date="2014-11-02T12:52:00Z">
        <w:r w:rsidR="00BA57B9">
          <w:t>E</w:t>
        </w:r>
      </w:ins>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yt adott az Otsu binarizálásnál</w:t>
      </w:r>
      <w:ins w:id="92" w:author="VZ" w:date="2014-11-02T12:53:00Z">
        <w:r w:rsidR="00BA57B9">
          <w:t xml:space="preserve"> [???]</w:t>
        </w:r>
      </w:ins>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93" w:name="_Toc371356725"/>
      <w:bookmarkStart w:id="94" w:name="_Toc385287716"/>
      <w:bookmarkStart w:id="95" w:name="_Toc385409421"/>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93"/>
      <w:r w:rsidR="00EC7750">
        <w:t>sel</w:t>
      </w:r>
      <w:bookmarkEnd w:id="94"/>
      <w:bookmarkEnd w:id="95"/>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del w:id="96" w:author="VZ" w:date="2014-11-02T12:54:00Z">
        <w:r w:rsidR="00EB4E80" w:rsidDel="00BA57B9">
          <w:delText>Ez a</w:delText>
        </w:r>
      </w:del>
      <w:ins w:id="97" w:author="VZ" w:date="2014-11-02T12:54:00Z">
        <w:r w:rsidR="00BA57B9">
          <w:t>A</w:t>
        </w:r>
      </w:ins>
      <w:r w:rsidR="00EB4E80">
        <w:t xml:space="preserve"> módszer </w:t>
      </w:r>
      <w:del w:id="98" w:author="VZ" w:date="2014-11-02T12:54:00Z">
        <w:r w:rsidR="00EB4E80" w:rsidDel="00BA57B9">
          <w:delText>a</w:delText>
        </w:r>
        <w:r w:rsidR="00322155" w:rsidDel="00BA57B9">
          <w:delText xml:space="preserve"> </w:delText>
        </w:r>
      </w:del>
      <w:r w:rsidR="004842F3">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4842F3">
        <w:fldChar w:fldCharType="separate"/>
      </w:r>
      <w:r w:rsidR="00322155" w:rsidRPr="00322155">
        <w:rPr>
          <w:noProof/>
        </w:rPr>
        <w:t>[4]</w:t>
      </w:r>
      <w:r w:rsidR="004842F3">
        <w:fldChar w:fldCharType="end"/>
      </w:r>
      <w:r w:rsidR="00EB4E80">
        <w:t xml:space="preserve"> </w:t>
      </w:r>
      <w:del w:id="99" w:author="VZ" w:date="2014-11-02T12:54:00Z">
        <w:r w:rsidR="00EB4E80" w:rsidDel="002F52BF">
          <w:delText>cikkben került ismertetésre, amely</w:delText>
        </w:r>
        <w:r w:rsidR="0059786A" w:rsidDel="002F52BF">
          <w:delText xml:space="preserve"> </w:delText>
        </w:r>
      </w:del>
      <w:r w:rsidR="0059786A">
        <w:t>megvalósításával és</w:t>
      </w:r>
      <w:r w:rsidR="00F46159">
        <w:t xml:space="preserve"> alkalmazásával</w:t>
      </w:r>
      <w:r w:rsidR="00EB4E80">
        <w:t xml:space="preserve"> nagy előrelépést értünk el.</w:t>
      </w:r>
      <w:r w:rsidR="0094134C" w:rsidRPr="00E05D93">
        <w:t xml:space="preserve"> </w:t>
      </w:r>
      <w:r w:rsidR="00EB4E80">
        <w:t>E</w:t>
      </w:r>
      <w:del w:id="100" w:author="VZ" w:date="2014-11-02T12:56:00Z">
        <w:r w:rsidR="00EB4E80" w:rsidDel="002F52BF">
          <w:delText xml:space="preserve"> </w:delText>
        </w:r>
      </w:del>
      <w:r w:rsidR="00EB4E80">
        <w:t>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w:t>
      </w:r>
      <w:commentRangeStart w:id="101"/>
      <w:r w:rsidR="0094134C" w:rsidRPr="00E05D93">
        <w:t>Ez az algoritmus a kamera által rögzített kép kü</w:t>
      </w:r>
      <w:r w:rsidR="00AF4298" w:rsidRPr="00E05D93">
        <w:t>lönböző hullámhosszait figyeli.</w:t>
      </w:r>
      <w:commentRangeEnd w:id="101"/>
      <w:r w:rsidR="002F52BF">
        <w:rPr>
          <w:rStyle w:val="Jegyzethivatkozs"/>
        </w:rPr>
        <w:commentReference w:id="101"/>
      </w:r>
    </w:p>
    <w:p w:rsidR="008F2439" w:rsidRDefault="0094134C" w:rsidP="0094134C">
      <w:pPr>
        <w:spacing w:before="120"/>
        <w:ind w:firstLine="426"/>
        <w:rPr>
          <w:rFonts w:eastAsia="Calibri"/>
          <w:noProof/>
        </w:rPr>
      </w:pPr>
      <w:r w:rsidRPr="00E05D93">
        <w:t>Az RGB modell széles körben elterjedt</w:t>
      </w:r>
      <w:ins w:id="102" w:author="VZ" w:date="2014-11-02T15:44:00Z">
        <w:r w:rsidR="003408D6">
          <w:t xml:space="preserve"> [hivatkozások???]</w:t>
        </w:r>
      </w:ins>
      <w:r w:rsidRPr="00E05D93">
        <w:t>. Ez a színek és a szaturáció egy konstans fényerőn vett reprezentációja.</w:t>
      </w:r>
      <w:r w:rsidR="00DF0358">
        <w:t xml:space="preserve"> Azonban a mind a felhők és az ég színe rendkívül széles skálán mozog, így nem célszerű ezt a színteret választanunk.</w:t>
      </w:r>
      <w:r w:rsidRPr="00E05D93">
        <w:t xml:space="preserve"> </w:t>
      </w:r>
      <w:commentRangeStart w:id="103"/>
      <w:r w:rsidRPr="00E05D93">
        <w:t xml:space="preserve">Az IHS rendszerben az </w:t>
      </w:r>
      <w:r w:rsidRPr="00E05D93">
        <w:lastRenderedPageBreak/>
        <w:t>intenzitás (</w:t>
      </w:r>
      <w:r w:rsidRPr="003408D6">
        <w:rPr>
          <w:i/>
          <w:rPrChange w:id="104" w:author="VZ" w:date="2014-11-02T15:46:00Z">
            <w:rPr/>
          </w:rPrChange>
        </w:rPr>
        <w:t>I</w:t>
      </w:r>
      <w:r w:rsidRPr="00E05D93">
        <w:t>) a teljes energiát jelöli az összes hullámhosszon, ami eléri a szemet. Ez felelős a fényerő érzékeléséért. A "Hue" (</w:t>
      </w:r>
      <w:r w:rsidRPr="003408D6">
        <w:rPr>
          <w:i/>
          <w:rPrChange w:id="105" w:author="VZ" w:date="2014-11-02T15:46:00Z">
            <w:rPr/>
          </w:rPrChange>
        </w:rPr>
        <w:t>H</w:t>
      </w:r>
      <w:r w:rsidRPr="00E05D93">
        <w:t>) a fény elnyelését, visszaverődését adja meg, így ez felelős a színekért. A szaturáció (</w:t>
      </w:r>
      <w:r w:rsidRPr="003408D6">
        <w:rPr>
          <w:i/>
          <w:rPrChange w:id="106" w:author="VZ" w:date="2014-11-02T15:46:00Z">
            <w:rPr/>
          </w:rPrChange>
        </w:rPr>
        <w:t>S</w:t>
      </w:r>
      <w:r w:rsidRPr="00E05D93">
        <w:t xml:space="preserve">) a színek tisztaságát jelöli. </w:t>
      </w:r>
      <w:commentRangeEnd w:id="103"/>
      <w:r w:rsidR="002F52BF">
        <w:rPr>
          <w:rStyle w:val="Jegyzethivatkozs"/>
        </w:rPr>
        <w:commentReference w:id="103"/>
      </w:r>
      <w:r w:rsidRPr="00E05D93">
        <w:t>A magas szaturációs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p w:rsidR="008F2439" w:rsidRPr="001B648D" w:rsidRDefault="004842F3"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4842F3"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ins w:id="107" w:author="VZ" w:date="2014-11-02T15:47:00Z">
        <w:r w:rsidR="00782F9D">
          <w:rPr>
            <w:noProof/>
            <w:color w:val="000000" w:themeColor="text1"/>
            <w:szCs w:val="20"/>
          </w:rPr>
          <w:t>Mi az Fa, Ff, Ea, Ef</w:t>
        </w:r>
      </w:ins>
      <w:ins w:id="108" w:author="VZ" w:date="2014-11-02T16:04:00Z">
        <w:r w:rsidR="00B545D7">
          <w:rPr>
            <w:noProof/>
            <w:color w:val="000000" w:themeColor="text1"/>
            <w:szCs w:val="20"/>
          </w:rPr>
          <w:t>, hogyan kapcsolódik a szaturációhoz</w:t>
        </w:r>
      </w:ins>
      <w:ins w:id="109" w:author="VZ" w:date="2014-11-02T15:47:00Z">
        <w:r w:rsidR="00782F9D">
          <w:rPr>
            <w:noProof/>
            <w:color w:val="000000" w:themeColor="text1"/>
            <w:szCs w:val="20"/>
          </w:rPr>
          <w:t>?</w:t>
        </w:r>
      </w:ins>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Láthatjuk, hogy a felhőknek jó a fényvisszaverő képessége, általában fehérek, de számos színárnyalatot felvehetnek. Ezzel szemben a kék színű derült ég magas szaturációt eredményez. Ezért az IHS rendszerből mi a szaturációt</w:t>
      </w:r>
      <w:ins w:id="110" w:author="VZ" w:date="2014-11-02T15:45:00Z">
        <w:r w:rsidR="003408D6">
          <w:t xml:space="preserve"> (</w:t>
        </w:r>
        <w:r w:rsidR="003408D6" w:rsidRPr="003408D6">
          <w:rPr>
            <w:i/>
            <w:rPrChange w:id="111" w:author="VZ" w:date="2014-11-02T15:45:00Z">
              <w:rPr/>
            </w:rPrChange>
          </w:rPr>
          <w:t>S</w:t>
        </w:r>
        <w:r w:rsidR="003408D6">
          <w:t>)</w:t>
        </w:r>
      </w:ins>
      <w:r w:rsidRPr="00E05D93">
        <w:t xml:space="preserve"> fogjuk használni algoritmusunk alapjául. Kiszámításának</w:t>
      </w:r>
      <w:r w:rsidR="00093A10">
        <w:t xml:space="preserve"> egy lehetséges</w:t>
      </w:r>
      <w:r w:rsidRPr="00E05D93">
        <w:t xml:space="preserve"> módja</w:t>
      </w:r>
      <w:ins w:id="112" w:author="VZ" w:date="2014-11-02T15:44:00Z">
        <w:r w:rsidR="003408D6">
          <w:t>, ha a vörös (</w:t>
        </w:r>
      </w:ins>
      <w:ins w:id="113" w:author="VZ" w:date="2014-11-02T15:45:00Z">
        <w:r w:rsidR="003408D6" w:rsidRPr="003408D6">
          <w:rPr>
            <w:i/>
            <w:rPrChange w:id="114" w:author="VZ" w:date="2014-11-02T15:45:00Z">
              <w:rPr/>
            </w:rPrChange>
          </w:rPr>
          <w:t>R</w:t>
        </w:r>
      </w:ins>
      <w:ins w:id="115" w:author="VZ" w:date="2014-11-02T15:44:00Z">
        <w:r w:rsidR="003408D6">
          <w:t>)</w:t>
        </w:r>
      </w:ins>
      <w:ins w:id="116" w:author="VZ" w:date="2014-11-02T15:45:00Z">
        <w:r w:rsidR="003408D6">
          <w:t>, a zöld (</w:t>
        </w:r>
        <w:r w:rsidR="003408D6" w:rsidRPr="003408D6">
          <w:rPr>
            <w:i/>
            <w:rPrChange w:id="117" w:author="VZ" w:date="2014-11-02T15:45:00Z">
              <w:rPr/>
            </w:rPrChange>
          </w:rPr>
          <w:t>G</w:t>
        </w:r>
        <w:r w:rsidR="003408D6">
          <w:t>) és a kék (</w:t>
        </w:r>
        <w:r w:rsidR="003408D6" w:rsidRPr="003408D6">
          <w:rPr>
            <w:i/>
            <w:rPrChange w:id="118" w:author="VZ" w:date="2014-11-02T15:46:00Z">
              <w:rPr/>
            </w:rPrChange>
          </w:rPr>
          <w:t>B</w:t>
        </w:r>
        <w:r w:rsidR="003408D6">
          <w:t>) összetevőt ismerjük</w:t>
        </w:r>
      </w:ins>
      <w:r w:rsidRPr="00E05D93">
        <w:t>:</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ins w:id="119" w:author="VZ" w:date="2014-11-02T15:49:00Z">
        <w:r w:rsidR="00782F9D">
          <w:t xml:space="preserve"> [4]</w:t>
        </w:r>
      </w:ins>
      <w:r w:rsidR="0094134C" w:rsidRPr="00E05D93">
        <w:t>,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 xml:space="preserve">ges borultságra vonatkozó mérés </w:t>
      </w:r>
      <w:del w:id="120" w:author="VZ" w:date="2014-11-02T15:48:00Z">
        <w:r w:rsidR="00782973" w:rsidDel="00782F9D">
          <w:delText xml:space="preserve">- </w:delText>
        </w:r>
      </w:del>
      <w:ins w:id="121" w:author="VZ" w:date="2014-11-02T15:48:00Z">
        <w:r w:rsidR="00782F9D">
          <w:t xml:space="preserve">– </w:t>
        </w:r>
      </w:ins>
      <w:r w:rsidR="00782973">
        <w:t xml:space="preserve">nem fedi a kép a teljes eget </w:t>
      </w:r>
      <w:del w:id="122" w:author="VZ" w:date="2014-11-02T15:48:00Z">
        <w:r w:rsidR="00782973" w:rsidDel="00782F9D">
          <w:delText>-</w:delText>
        </w:r>
        <w:r w:rsidR="00F32EB8" w:rsidDel="00782F9D">
          <w:delText xml:space="preserve"> </w:delText>
        </w:r>
      </w:del>
      <w:ins w:id="123" w:author="VZ" w:date="2014-11-02T15:48:00Z">
        <w:r w:rsidR="00782F9D">
          <w:t xml:space="preserve">– </w:t>
        </w:r>
      </w:ins>
      <w:r w:rsidR="00F32EB8">
        <w:t>csupán a képen látható területre.</w:t>
      </w:r>
    </w:p>
    <w:p w:rsidR="001B648D" w:rsidRPr="00750117" w:rsidRDefault="00106E29" w:rsidP="00106E29">
      <w:pPr>
        <w:pStyle w:val="Cmsor2"/>
        <w:rPr>
          <w:noProof/>
          <w:color w:val="000000" w:themeColor="text1"/>
          <w:szCs w:val="20"/>
        </w:rPr>
      </w:pPr>
      <w:r>
        <w:t>2.6 Borultság vizsgálat megvalósítása</w:t>
      </w:r>
      <w:del w:id="124" w:author="VZ" w:date="2014-11-02T15:49:00Z">
        <w:r w:rsidR="00F32EB8" w:rsidDel="00782F9D">
          <w:delText xml:space="preserve"> </w:delText>
        </w:r>
        <w:r w:rsidR="0094134C" w:rsidRPr="00E05D93" w:rsidDel="00782F9D">
          <w:delText xml:space="preserve"> </w:delText>
        </w:r>
      </w:del>
      <w:bookmarkStart w:id="125" w:name="_Toc371356726"/>
    </w:p>
    <w:bookmarkEnd w:id="125"/>
    <w:p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w:t>
      </w:r>
      <w:ins w:id="126" w:author="VZ" w:date="2014-11-02T15:54:00Z">
        <w:r w:rsidR="00782F9D">
          <w:t xml:space="preserve"> [jó lenen forrás]</w:t>
        </w:r>
      </w:ins>
      <w:r w:rsidR="0094134C" w:rsidRPr="00E05D93">
        <w:t xml:space="preserve">,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w:t>
      </w:r>
      <w:del w:id="127" w:author="VZ" w:date="2014-11-02T16:00:00Z">
        <w:r w:rsidR="00502F14" w:rsidDel="00B545D7">
          <w:delText>Ebben az esetben ugyanis előáll a nullával való osztás esete, ami "Devide by zero exception"-t eredményez.</w:delText>
        </w:r>
      </w:del>
      <w:ins w:id="128" w:author="VZ" w:date="2014-11-02T16:00:00Z">
        <w:r w:rsidR="00B545D7">
          <w:t>-</w:t>
        </w:r>
      </w:ins>
      <w:r w:rsidR="00502F14">
        <w:t xml:space="preserve"> Ennek kiküszöbölésére ilyen esetekben a vörös értéket eg</w:t>
      </w:r>
      <w:ins w:id="129" w:author="VZ" w:date="2014-11-02T15:55:00Z">
        <w:r w:rsidR="00782F9D">
          <w:t>g</w:t>
        </w:r>
      </w:ins>
      <w:r w:rsidR="00502F14">
        <w:t>yel helyettesítjük a képletben.</w:t>
      </w:r>
      <w:r w:rsidR="0094134C" w:rsidRPr="00E05D93">
        <w:t xml:space="preserve"> Azonban a </w:t>
      </w:r>
      <w:del w:id="130" w:author="VZ" w:date="2014-11-02T16:00:00Z">
        <w:r w:rsidR="0094134C" w:rsidRPr="00E05D93" w:rsidDel="00B545D7">
          <w:delText>fent</w:delText>
        </w:r>
        <w:r w:rsidR="003A48EF" w:rsidDel="00B545D7">
          <w:delText xml:space="preserve">i </w:delText>
        </w:r>
      </w:del>
      <w:ins w:id="131" w:author="VZ" w:date="2014-11-02T16:00:00Z">
        <w:r w:rsidR="00B545D7">
          <w:t xml:space="preserve">2. </w:t>
        </w:r>
      </w:ins>
      <w:r w:rsidR="003A48EF">
        <w:t>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w:t>
      </w:r>
      <w:del w:id="132" w:author="VZ" w:date="2014-11-02T16:01:00Z">
        <w:r w:rsidR="0094134C" w:rsidRPr="00E05D93" w:rsidDel="00B545D7">
          <w:delText xml:space="preserve"> </w:delText>
        </w:r>
      </w:del>
      <w:r w:rsidR="0094134C" w:rsidRPr="00E05D93">
        <w:t>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 xml:space="preserve">Automatikusnál a program előállítja a szaturációs képet (célszerű olyan képen végezni a konfigurálást, amin a felhő és ég jól elkülöníthető), ezen egy Otsu binarizálást végez, ami megad egy küszöbértéket, majd ez alapján az érték alapján </w:t>
      </w:r>
      <w:ins w:id="133" w:author="VZ" w:date="2014-11-02T16:02:00Z">
        <w:r w:rsidR="00B545D7">
          <w:t>két</w:t>
        </w:r>
      </w:ins>
      <w:del w:id="134" w:author="VZ" w:date="2014-11-02T16:02:00Z">
        <w:r w:rsidRPr="00E05D93" w:rsidDel="00B545D7">
          <w:delText>2</w:delText>
        </w:r>
      </w:del>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binarizálás végeredményéhez képest a két határt egy-egy</w:t>
      </w:r>
      <w:ins w:id="135" w:author="VZ" w:date="2014-11-02T16:02:00Z">
        <w:r w:rsidR="00B545D7">
          <w:t>,</w:t>
        </w:r>
      </w:ins>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w:t>
      </w:r>
      <w:ins w:id="136" w:author="VZ" w:date="2014-11-02T16:02:00Z">
        <w:r w:rsidR="00B545D7">
          <w:t xml:space="preserve"> [???]</w:t>
        </w:r>
      </w:ins>
      <w:r w:rsidR="0079543E">
        <w:t>,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w:t>
      </w:r>
      <w:del w:id="137" w:author="VZ" w:date="2014-11-02T16:03:00Z">
        <w:r w:rsidR="009538BC" w:rsidDel="00B545D7">
          <w:delText xml:space="preserve"> </w:delText>
        </w:r>
      </w:del>
      <w:r w:rsidR="009538BC">
        <w:t>képpen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eg. Ezekre célszerű egy Cumulus-, egy Stratus- és egy vegyes típusú felhőzetet tartalmazó képet beállítani.</w:t>
      </w:r>
      <w:r w:rsidR="00235456">
        <w:t xml:space="preserve"> A megnyitott képeken</w:t>
      </w:r>
      <w:r w:rsidR="0094134C" w:rsidRPr="00E05D93">
        <w:t xml:space="preserve"> 2 </w:t>
      </w:r>
      <w:del w:id="138" w:author="VZ" w:date="2014-11-02T16:04:00Z">
        <w:r w:rsidR="0094134C" w:rsidRPr="00E05D93" w:rsidDel="00B545D7">
          <w:delText>slider</w:delText>
        </w:r>
        <w:r w:rsidR="00235456" w:rsidDel="00B545D7">
          <w:delText xml:space="preserve"> (</w:delText>
        </w:r>
      </w:del>
      <w:r w:rsidR="00235456">
        <w:t>csúszka</w:t>
      </w:r>
      <w:del w:id="139" w:author="VZ" w:date="2014-11-02T16:05:00Z">
        <w:r w:rsidR="00235456" w:rsidDel="00B545D7">
          <w:delText>)</w:delText>
        </w:r>
      </w:del>
      <w:r w:rsidR="0094134C" w:rsidRPr="00E05D93">
        <w:t xml:space="preserve"> és valós időben végzett </w:t>
      </w:r>
      <w:r w:rsidR="0094134C" w:rsidRPr="00E05D93">
        <w:lastRenderedPageBreak/>
        <w:t>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del w:id="140" w:author="VZ" w:date="2014-11-02T16:06:00Z">
        <w:r w:rsidR="009E2056" w:rsidDel="00B545D7">
          <w:delText>algoritmust</w:delText>
        </w:r>
      </w:del>
      <w:ins w:id="141" w:author="VZ" w:date="2014-11-02T16:06:00Z">
        <w:r w:rsidR="00B545D7">
          <w:t>módszert</w:t>
        </w:r>
      </w:ins>
      <w:r w:rsidR="009E2056">
        <w:t>, de messze a legjobb eredményt az AForge</w:t>
      </w:r>
      <w:ins w:id="142" w:author="VZ" w:date="2014-11-02T16:06:00Z">
        <w:r w:rsidR="00B545D7">
          <w:t xml:space="preserve"> [forrás?]</w:t>
        </w:r>
      </w:ins>
      <w:r w:rsidR="009E2056">
        <w:t xml:space="preserve"> "Blur" algoritmusával kaptuk</w:t>
      </w:r>
      <w:r w:rsidR="00020B20">
        <w:t>.</w:t>
      </w:r>
      <w:r w:rsidR="00CA2970">
        <w:t xml:space="preserve"> </w:t>
      </w:r>
    </w:p>
    <w:p w:rsidR="00351AE7" w:rsidRDefault="00351AE7" w:rsidP="0094134C">
      <w:pPr>
        <w:spacing w:before="120"/>
        <w:ind w:firstLine="426"/>
      </w:pPr>
    </w:p>
    <w:p w:rsidR="00351AE7" w:rsidRDefault="00351AE7" w:rsidP="00351AE7">
      <w:pPr>
        <w:keepNext/>
        <w:spacing w:before="120"/>
        <w:ind w:firstLine="0"/>
        <w:jc w:val="center"/>
      </w:pPr>
      <w:r>
        <w:rPr>
          <w:noProof/>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94134C" w:rsidP="0094134C">
      <w:pPr>
        <w:spacing w:before="120"/>
        <w:ind w:firstLine="426"/>
      </w:pPr>
      <w:del w:id="143" w:author="VZ" w:date="2014-11-02T16:06:00Z">
        <w:r w:rsidRPr="00E05D93" w:rsidDel="005130B9">
          <w:delText xml:space="preserve">Megfelelő </w:delText>
        </w:r>
      </w:del>
      <w:ins w:id="144" w:author="VZ" w:date="2014-11-02T16:06:00Z">
        <w:r w:rsidR="005130B9">
          <w:t>A</w:t>
        </w:r>
        <w:r w:rsidR="005130B9" w:rsidRPr="00E05D93">
          <w:t xml:space="preserve"> </w:t>
        </w:r>
      </w:ins>
      <w:r w:rsidRPr="00E05D93">
        <w:t xml:space="preserve">konfigurálás után már </w:t>
      </w:r>
      <w:r w:rsidR="00943E5E">
        <w:t xml:space="preserve">megfelelő pontossággal </w:t>
      </w:r>
      <w:del w:id="145" w:author="VZ" w:date="2014-11-02T16:07:00Z">
        <w:r w:rsidR="00943E5E" w:rsidDel="005130B9">
          <w:delText>végezhetjük el</w:delText>
        </w:r>
      </w:del>
      <w:ins w:id="146" w:author="VZ" w:date="2014-11-02T16:07:00Z">
        <w:r w:rsidR="005130B9">
          <w:t>detektálhatjuk</w:t>
        </w:r>
      </w:ins>
      <w:r w:rsidR="00943E5E">
        <w:t xml:space="preserve"> a felhők</w:t>
      </w:r>
      <w:ins w:id="147" w:author="VZ" w:date="2014-11-02T16:08:00Z">
        <w:r w:rsidR="005130B9">
          <w:t>et</w:t>
        </w:r>
      </w:ins>
      <w:del w:id="148" w:author="VZ" w:date="2014-11-02T16:08:00Z">
        <w:r w:rsidR="00943E5E" w:rsidDel="005130B9">
          <w:delText xml:space="preserve"> detektálását</w:delText>
        </w:r>
      </w:del>
      <w:r w:rsidR="00943E5E">
        <w:t>.</w:t>
      </w:r>
      <w:r w:rsidR="002865EF">
        <w:t xml:space="preserve"> Ezt úgy végezzük, hogy a beállítások után kapott két küszöbérték, valamint a 0 és 255 értékek határokként való alkalmazásával a kép minden pixelét egy-egy csoportba soroljuk. </w:t>
      </w:r>
      <w:del w:id="149" w:author="VZ" w:date="2014-11-02T16:08:00Z">
        <w:r w:rsidR="002865EF" w:rsidDel="005130B9">
          <w:delText>Ezt képeken úgy végezhetjük el, hogy a</w:delText>
        </w:r>
      </w:del>
      <w:ins w:id="150" w:author="VZ" w:date="2014-11-02T16:08:00Z">
        <w:r w:rsidR="005130B9">
          <w:t>A</w:t>
        </w:r>
      </w:ins>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2419F">
        <w:t xml:space="preserve"> Ezek után következik</w:t>
      </w:r>
      <w:r w:rsidRPr="00E05D93">
        <w:t xml:space="preserve"> a küszöbölés utáni 3 szint arányainak összehasonlítása</w:t>
      </w:r>
      <w:r w:rsidR="009A1F84">
        <w:t xml:space="preserve">. Első sorban egy százalékos értéket határozunk meg, majd ezt az értéket kerekítve váltjuk át </w:t>
      </w:r>
      <w:del w:id="151" w:author="VZ" w:date="2014-11-02T16:09:00Z">
        <w:r w:rsidR="009A1F84" w:rsidDel="005130B9">
          <w:delText>nyolcadokba</w:delText>
        </w:r>
      </w:del>
      <w:ins w:id="152" w:author="VZ" w:date="2014-11-02T16:09:00Z">
        <w:r w:rsidR="005130B9">
          <w:t>oktákkba</w:t>
        </w:r>
      </w:ins>
      <w:r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del w:id="153" w:author="VZ" w:date="2014-11-02T16:09:00Z">
        <w:r w:rsidRPr="00E05D93" w:rsidDel="005130B9">
          <w:delText xml:space="preserve"> </w:delText>
        </w:r>
      </w:del>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kevesebb</w:t>
      </w:r>
      <w:del w:id="154" w:author="VZ" w:date="2014-11-02T16:10:00Z">
        <w:r w:rsidR="007B5F5E" w:rsidDel="005130B9">
          <w:delText xml:space="preserve"> </w:delText>
        </w:r>
      </w:del>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w:t>
      </w:r>
      <w:r w:rsidR="00F36914">
        <w:lastRenderedPageBreak/>
        <w:t>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ugyanis ezt "Nem meg</w:t>
      </w:r>
      <w:del w:id="155" w:author="VZ" w:date="2014-11-02T16:11:00Z">
        <w:r w:rsidR="00DF39CA" w:rsidDel="005130B9">
          <w:delText>a</w:delText>
        </w:r>
      </w:del>
      <w:r w:rsidR="00DF39CA">
        <w:t>h</w:t>
      </w:r>
      <w:ins w:id="156" w:author="VZ" w:date="2014-11-02T16:11:00Z">
        <w:r w:rsidR="005130B9">
          <w:t>a</w:t>
        </w:r>
      </w:ins>
      <w:r w:rsidR="00DF39CA">
        <w:t>tározott"-nak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3230E0" w:rsidP="003230E0">
      <w:pPr>
        <w:keepNext/>
        <w:spacing w:before="120"/>
        <w:ind w:firstLine="0"/>
        <w:jc w:val="center"/>
      </w:pPr>
      <w:r>
        <w:rPr>
          <w:noProof/>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commentRangeStart w:id="157"/>
    <w:p w:rsidR="0094134C" w:rsidRDefault="004842F3"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commentRangeEnd w:id="157"/>
      <w:r w:rsidR="005130B9">
        <w:rPr>
          <w:rStyle w:val="Jegyzethivatkozs"/>
          <w:i w:val="0"/>
          <w:iCs w:val="0"/>
        </w:rPr>
        <w:commentReference w:id="157"/>
      </w:r>
    </w:p>
    <w:p w:rsidR="001F51F8" w:rsidRPr="001F51F8" w:rsidRDefault="001F51F8" w:rsidP="001F51F8"/>
    <w:p w:rsidR="003230E0" w:rsidRDefault="003230E0" w:rsidP="003230E0">
      <w:pPr>
        <w:keepNext/>
        <w:ind w:firstLine="0"/>
        <w:jc w:val="center"/>
      </w:pPr>
      <w:r>
        <w:rPr>
          <w:noProof/>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4842F3"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158" w:name="_Toc385287717"/>
      <w:bookmarkStart w:id="159" w:name="_Toc385409422"/>
      <w:r>
        <w:t>2.6</w:t>
      </w:r>
      <w:r w:rsidR="003230E0">
        <w:t>. Felhők osztályozása képfeldolgozással</w:t>
      </w:r>
      <w:bookmarkEnd w:id="158"/>
      <w:bookmarkEnd w:id="159"/>
    </w:p>
    <w:p w:rsidR="00B123D9" w:rsidRDefault="00447D85" w:rsidP="0094134C">
      <w:pPr>
        <w:spacing w:before="120"/>
        <w:ind w:firstLine="426"/>
      </w:pPr>
      <w:r>
        <w:t xml:space="preserve">A felhők sikeres detektálásából és a mért borultságból </w:t>
      </w:r>
      <w:r w:rsidRPr="00E05D93">
        <w:t xml:space="preserve">kiindulva próbáltuk </w:t>
      </w:r>
      <w:del w:id="160" w:author="VZ" w:date="2014-11-02T16:14:00Z">
        <w:r w:rsidRPr="00E05D93" w:rsidDel="005130B9">
          <w:delText xml:space="preserve">meg </w:delText>
        </w:r>
      </w:del>
      <w:r w:rsidRPr="00E05D93">
        <w:t>megállapítani a felhők típusát is</w:t>
      </w:r>
      <w:r>
        <w:t xml:space="preserve"> (</w:t>
      </w:r>
      <w:commentRangeStart w:id="161"/>
      <w:r>
        <w:t xml:space="preserve">lásd </w:t>
      </w:r>
      <w:r w:rsidR="003230E0">
        <w:t>8</w:t>
      </w:r>
      <w:r>
        <w:t>. ábra</w:t>
      </w:r>
      <w:commentRangeEnd w:id="161"/>
      <w:r w:rsidR="00630994">
        <w:rPr>
          <w:rStyle w:val="Jegyzethivatkozs"/>
        </w:rPr>
        <w:commentReference w:id="161"/>
      </w:r>
      <w:r>
        <w:t>)</w:t>
      </w:r>
      <w:r w:rsidRPr="00E05D93">
        <w:t xml:space="preserve">. </w:t>
      </w:r>
      <w:r w:rsidR="007E629C">
        <w:t>Így az metódusnak szüksége van paraméterként az eredeti képre, a küszöbölt képre</w:t>
      </w:r>
      <w:del w:id="162" w:author="VZ" w:date="2014-11-02T16:14:00Z">
        <w:r w:rsidR="007E629C" w:rsidDel="005130B9">
          <w:delText>,</w:delText>
        </w:r>
      </w:del>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w:t>
      </w:r>
      <w:r w:rsidR="00B06437">
        <w:lastRenderedPageBreak/>
        <w:t>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w:t>
      </w:r>
      <w:del w:id="163" w:author="VZ" w:date="2014-11-02T16:15:00Z">
        <w:r w:rsidR="00C03107" w:rsidDel="005130B9">
          <w:delText>-</w:delText>
        </w:r>
      </w:del>
      <w:ins w:id="164" w:author="VZ" w:date="2014-11-02T16:15:00Z">
        <w:r w:rsidR="005130B9">
          <w:t>–</w:t>
        </w:r>
      </w:ins>
      <w:r w:rsidR="00C03107">
        <w:t>8 okta lehet, azonban mivel a képünk nem fedi le az egész eget, ebben nem lehetünk biztosak.</w:t>
      </w:r>
      <w:r w:rsidR="00C07F59">
        <w:t xml:space="preserve"> Így ezt a határt a tesztek alapján 1 oktára állítottuk. Ilyen érték esetén a típus intenzitások számától függetlenül Cumulus típusú.</w:t>
      </w:r>
      <w:r w:rsidR="00963391">
        <w:t xml:space="preserve"> </w:t>
      </w:r>
      <w:r w:rsidR="00F200F8">
        <w:t>Ha az oktában kapott érték 7</w:t>
      </w:r>
      <w:ins w:id="165" w:author="VZ" w:date="2014-11-02T16:15:00Z">
        <w:r w:rsidR="005130B9">
          <w:t>,</w:t>
        </w:r>
      </w:ins>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 xml:space="preserve">a képek alapján megállapítottaktól </w:t>
      </w:r>
      <w:del w:id="166" w:author="VZ" w:date="2014-11-02T16:17:00Z">
        <w:r w:rsidR="005C7147" w:rsidDel="00697B7A">
          <w:delText xml:space="preserve">gyakran </w:delText>
        </w:r>
      </w:del>
      <w:r w:rsidR="005C7147">
        <w:t>eltér</w:t>
      </w:r>
      <w:ins w:id="167" w:author="VZ" w:date="2014-11-02T16:17:00Z">
        <w:r w:rsidR="00697B7A">
          <w:t>het</w:t>
        </w:r>
      </w:ins>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 xml:space="preserve">t vizsgálja. </w:t>
      </w:r>
      <w:r w:rsidR="00D950F9">
        <w:lastRenderedPageBreak/>
        <w:t>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ins w:id="168" w:author="VZ" w:date="2014-11-02T16:19:00Z">
        <w:r w:rsidR="00697B7A">
          <w:t>,</w:t>
        </w:r>
      </w:ins>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rsidR="0094134C" w:rsidRPr="00E05D93" w:rsidRDefault="0040278B" w:rsidP="003230E0">
      <w:pPr>
        <w:pStyle w:val="Cmsor2"/>
      </w:pPr>
      <w:bookmarkStart w:id="169" w:name="_Toc371356727"/>
      <w:bookmarkStart w:id="170" w:name="_Toc385287718"/>
      <w:bookmarkStart w:id="171" w:name="_Toc385409423"/>
      <w:r w:rsidRPr="00E05D93">
        <w:t>2</w:t>
      </w:r>
      <w:r w:rsidR="0094134C" w:rsidRPr="00E05D93">
        <w:t>.</w:t>
      </w:r>
      <w:r w:rsidR="00DF6AEB">
        <w:t>7</w:t>
      </w:r>
      <w:r w:rsidR="0094134C" w:rsidRPr="00E05D93">
        <w:t xml:space="preserve">. Eredmények </w:t>
      </w:r>
      <w:del w:id="172" w:author="VZ" w:date="2014-11-02T16:37:00Z">
        <w:r w:rsidR="0094134C" w:rsidRPr="00E05D93" w:rsidDel="00FE1B6E">
          <w:delText>ki</w:delText>
        </w:r>
      </w:del>
      <w:r w:rsidR="0094134C" w:rsidRPr="00E05D93">
        <w:t>értékelése</w:t>
      </w:r>
      <w:bookmarkEnd w:id="169"/>
      <w:bookmarkEnd w:id="170"/>
      <w:bookmarkEnd w:id="171"/>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w:t>
      </w:r>
      <w:ins w:id="173" w:author="VZ" w:date="2014-11-02T16:28:00Z">
        <w:r w:rsidR="00630994">
          <w:t xml:space="preserve">azaz </w:t>
        </w:r>
      </w:ins>
      <w:r w:rsidRPr="00E05D93">
        <w:t>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174" w:name="_Toc371356730"/>
      <w:r>
        <w:rPr>
          <w:noProof/>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351AE7" w:rsidRDefault="004842F3"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174"/>
      <w:r w:rsidR="00351AE7">
        <w:rPr>
          <w:noProof/>
        </w:rPr>
        <w:t>a</w:t>
      </w:r>
    </w:p>
    <w:p w:rsidR="00AA5240" w:rsidRDefault="009F2A15" w:rsidP="00EF155A">
      <w:r>
        <w:t>Az OMSZ képei közül</w:t>
      </w:r>
      <w:r w:rsidR="005200A2">
        <w:t xml:space="preserve"> a </w:t>
      </w:r>
      <w:commentRangeStart w:id="175"/>
      <w:r w:rsidR="005200A2">
        <w:t xml:space="preserve">hivatalos észlelések dokumentumai alapján </w:t>
      </w:r>
      <w:commentRangeEnd w:id="175"/>
      <w:r w:rsidR="00FE1B6E">
        <w:rPr>
          <w:rStyle w:val="Jegyzethivatkozs"/>
        </w:rPr>
        <w:commentReference w:id="175"/>
      </w:r>
      <w:commentRangeStart w:id="176"/>
      <w:r w:rsidR="005200A2">
        <w:t>több száz</w:t>
      </w:r>
      <w:r>
        <w:t xml:space="preserve"> </w:t>
      </w:r>
      <w:commentRangeEnd w:id="176"/>
      <w:r w:rsidR="00FE1B6E">
        <w:rPr>
          <w:rStyle w:val="Jegyzethivatkozs"/>
        </w:rPr>
        <w:commentReference w:id="176"/>
      </w:r>
      <w:r>
        <w:t>képen megállapítottuk a felhő típusát, és a borultságot.</w:t>
      </w:r>
      <w:r w:rsidR="005200A2">
        <w:t xml:space="preserve"> Ezt az adatot előre meghatározott módon (Típus_Sorszám_Borultság.jpg) a képek címébe foglaltuk. A képek között s</w:t>
      </w:r>
      <w:r w:rsidR="00EF155A">
        <w:t xml:space="preserve">zerepel sorozat is, de </w:t>
      </w:r>
      <w:commentRangeStart w:id="177"/>
      <w:r w:rsidR="00EF155A">
        <w:t>véletlen</w:t>
      </w:r>
      <w:r w:rsidR="005200A2">
        <w:t xml:space="preserve">szerűen készített képek </w:t>
      </w:r>
      <w:commentRangeEnd w:id="177"/>
      <w:r w:rsidR="00FE1B6E">
        <w:rPr>
          <w:rStyle w:val="Jegyzethivatkozs"/>
        </w:rPr>
        <w:commentReference w:id="177"/>
      </w:r>
      <w:r w:rsidR="005200A2">
        <w:t>is készültek.</w:t>
      </w:r>
      <w:r>
        <w:t xml:space="preserve"> A programban </w:t>
      </w:r>
      <w:del w:id="178" w:author="VZ" w:date="2014-11-02T16:40:00Z">
        <w:r w:rsidDel="00FE1B6E">
          <w:delText xml:space="preserve">készítettünk </w:delText>
        </w:r>
      </w:del>
      <w:ins w:id="179" w:author="VZ" w:date="2014-11-02T16:40:00Z">
        <w:r w:rsidR="00FE1B6E">
          <w:t xml:space="preserve">megvalósítottunk  </w:t>
        </w:r>
      </w:ins>
      <w:r>
        <w:lastRenderedPageBreak/>
        <w:t>egy funkciót, mely több képen egymás után képes elvégezni a detektálást</w:t>
      </w:r>
      <w:del w:id="180" w:author="VZ" w:date="2014-11-02T16:40:00Z">
        <w:r w:rsidDel="00FE1B6E">
          <w:delText>,</w:delText>
        </w:r>
      </w:del>
      <w:r>
        <w:t xml:space="preserve"> és a kapott értéket összehasonlítani az észlelők által mértekkel</w:t>
      </w:r>
      <w:r w:rsidR="005200A2">
        <w:t xml:space="preserve">, </w:t>
      </w:r>
      <w:del w:id="181" w:author="VZ" w:date="2014-11-02T16:40:00Z">
        <w:r w:rsidR="005200A2" w:rsidDel="00FE1B6E">
          <w:delText xml:space="preserve">és </w:delText>
        </w:r>
      </w:del>
      <w:ins w:id="182" w:author="VZ" w:date="2014-11-02T16:40:00Z">
        <w:r w:rsidR="00FE1B6E">
          <w:t xml:space="preserve">valamint </w:t>
        </w:r>
      </w:ins>
      <w:r w:rsidR="005200A2">
        <w:t>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xml:space="preserve">. </w:t>
      </w:r>
      <w:commentRangeStart w:id="183"/>
      <w:r>
        <w:t>Ez alapján megvizsgáltuk újra a képeket, és fals negatív,</w:t>
      </w:r>
      <w:r w:rsidR="00AE7A7B">
        <w:t xml:space="preserve"> illetve</w:t>
      </w:r>
      <w:r>
        <w:t xml:space="preserve"> fals pozitív csoportokba is besoroltuk őket.</w:t>
      </w:r>
      <w:commentRangeEnd w:id="183"/>
      <w:r w:rsidR="001A1C31">
        <w:rPr>
          <w:rStyle w:val="Jegyzethivatkozs"/>
        </w:rPr>
        <w:commentReference w:id="183"/>
      </w:r>
      <w:r>
        <w:t xml:space="preserve">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79248A" w:rsidRPr="003230E0" w:rsidRDefault="00025EF2" w:rsidP="003230E0">
      <w:pPr>
        <w:pStyle w:val="Kpalrs"/>
      </w:pPr>
      <w:fldSimple w:instr=" SEQ Ábra \* ARABIC ">
        <w:r w:rsidR="00F645D6">
          <w:rPr>
            <w:noProof/>
          </w:rPr>
          <w:t>9</w:t>
        </w:r>
      </w:fldSimple>
      <w:r w:rsidR="003230E0" w:rsidRPr="003230E0">
        <w:t>. ábra –</w:t>
      </w:r>
      <w:r w:rsidR="007D0040" w:rsidRPr="003230E0">
        <w:t xml:space="preserve"> </w:t>
      </w:r>
      <w:commentRangeStart w:id="184"/>
      <w:r w:rsidR="007D0040" w:rsidRPr="003230E0">
        <w:t>A programot véletlenszerűen készített, nagyban eltérő képeken</w:t>
      </w:r>
      <w:del w:id="185" w:author="VZ" w:date="2014-11-02T16:45:00Z">
        <w:r w:rsidR="007D0040" w:rsidRPr="003230E0" w:rsidDel="00FE1B6E">
          <w:delText>,</w:delText>
        </w:r>
      </w:del>
      <w:r w:rsidR="007D0040" w:rsidRPr="003230E0">
        <w:t xml:space="preserve"> és sorozaton is teszteltük. A diagram a </w:t>
      </w:r>
      <w:r w:rsidR="00614C53">
        <w:t>nem súlyozott</w:t>
      </w:r>
      <w:r w:rsidR="007D0040" w:rsidRPr="003230E0">
        <w:t xml:space="preserve"> értékekkel való számítás eredményét ábrázolja.</w:t>
      </w:r>
      <w:commentRangeEnd w:id="184"/>
      <w:r w:rsidR="001A1C31">
        <w:rPr>
          <w:rStyle w:val="Jegyzethivatkozs"/>
          <w:i w:val="0"/>
          <w:iCs w:val="0"/>
        </w:rPr>
        <w:commentReference w:id="184"/>
      </w:r>
    </w:p>
    <w:p w:rsidR="002819FE" w:rsidRDefault="0079248A" w:rsidP="002819FE">
      <w:pPr>
        <w:keepNext/>
        <w:spacing w:before="120"/>
        <w:ind w:firstLine="426"/>
      </w:pPr>
      <w:r w:rsidRPr="0079248A">
        <w:rPr>
          <w:noProof/>
        </w:rPr>
        <w:lastRenderedPageBreak/>
        <w:drawing>
          <wp:inline distT="0" distB="0" distL="0" distR="0">
            <wp:extent cx="5486400" cy="3200400"/>
            <wp:effectExtent l="0" t="0" r="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79248A" w:rsidRDefault="00025EF2" w:rsidP="002819FE">
      <w:pPr>
        <w:pStyle w:val="Kpalrs"/>
      </w:pPr>
      <w:fldSimple w:instr=" SEQ Ábra \* ARABIC ">
        <w:r w:rsidR="00F645D6">
          <w:rPr>
            <w:noProof/>
          </w:rPr>
          <w:t>10</w:t>
        </w:r>
      </w:fldSimple>
      <w:r w:rsidR="00055D67">
        <w:rPr>
          <w:noProof/>
        </w:rPr>
        <w:t>. ábra</w:t>
      </w:r>
      <w:r w:rsidR="002819FE">
        <w:t xml:space="preserve"> - </w:t>
      </w:r>
      <w:commentRangeStart w:id="186"/>
      <w:r w:rsidR="002819FE">
        <w:t xml:space="preserve">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commentRangeEnd w:id="186"/>
      <w:r w:rsidR="00FE1B6E">
        <w:rPr>
          <w:rStyle w:val="Jegyzethivatkozs"/>
          <w:i w:val="0"/>
          <w:iCs w:val="0"/>
        </w:rPr>
        <w:commentReference w:id="186"/>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025EF2"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firstRow="1" w:lastRow="0" w:firstColumn="1" w:lastColumn="0" w:noHBand="0" w:noVBand="1"/>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1A1C31">
            <w:pPr>
              <w:ind w:firstLine="0"/>
            </w:pPr>
            <w:r>
              <w:t>Képen megadott típus</w:t>
            </w:r>
            <w:del w:id="187" w:author="VZ" w:date="2014-11-02T16:59:00Z">
              <w:r w:rsidDel="001A1C31">
                <w:delText xml:space="preserve"> </w:delText>
              </w:r>
            </w:del>
            <w:r>
              <w:t>érték helyes</w:t>
            </w:r>
          </w:p>
        </w:tc>
        <w:tc>
          <w:tcPr>
            <w:tcW w:w="3096" w:type="dxa"/>
          </w:tcPr>
          <w:p w:rsidR="000873BB" w:rsidRDefault="000873BB" w:rsidP="001A1C31">
            <w:pPr>
              <w:ind w:firstLine="0"/>
            </w:pPr>
            <w:r>
              <w:t>Képen megadott típus</w:t>
            </w:r>
            <w:del w:id="188" w:author="VZ" w:date="2014-11-02T16:59:00Z">
              <w:r w:rsidDel="001A1C31">
                <w:delText xml:space="preserve"> </w:delText>
              </w:r>
            </w:del>
            <w:r>
              <w:t>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025EF2"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189" w:name="_Toc385287719"/>
      <w:bookmarkStart w:id="190" w:name="_Toc385409424"/>
      <w:bookmarkEnd w:id="5"/>
      <w:r>
        <w:lastRenderedPageBreak/>
        <w:t>3</w:t>
      </w:r>
      <w:r w:rsidR="008F381F" w:rsidRPr="00E05D93">
        <w:t>. Magassági szélirány meghatározása</w:t>
      </w:r>
      <w:bookmarkEnd w:id="189"/>
      <w:bookmarkEnd w:id="190"/>
    </w:p>
    <w:p w:rsidR="008F381F" w:rsidRDefault="00EF155A" w:rsidP="00EF155A">
      <w:pPr>
        <w:pStyle w:val="Cmsor2"/>
      </w:pPr>
      <w:bookmarkStart w:id="191" w:name="_Toc385287720"/>
      <w:bookmarkStart w:id="192" w:name="_Toc385409425"/>
      <w:r>
        <w:t>3</w:t>
      </w:r>
      <w:r w:rsidR="008F381F" w:rsidRPr="00E05D93">
        <w:t>.1. Cél meghatározása</w:t>
      </w:r>
      <w:bookmarkEnd w:id="191"/>
      <w:bookmarkEnd w:id="192"/>
    </w:p>
    <w:p w:rsidR="008F381F" w:rsidRPr="00DB14ED" w:rsidRDefault="008F381F" w:rsidP="0049423C">
      <w:pPr>
        <w:spacing w:before="120"/>
        <w:ind w:firstLine="426"/>
      </w:pPr>
      <w:r w:rsidRPr="007A51C3">
        <w:t>Az OMSZ szeretné, ha felhőtípusok meghatározása után a felhők mozgásának az irányát is meg</w:t>
      </w:r>
      <w:ins w:id="193" w:author="VZ" w:date="2014-11-02T17:10:00Z">
        <w:r w:rsidR="00AE1E7E">
          <w:t xml:space="preserve"> </w:t>
        </w:r>
      </w:ins>
      <w:r w:rsidRPr="007A51C3">
        <w:t>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w:t>
      </w:r>
      <w:del w:id="194" w:author="VZ" w:date="2014-11-02T17:11:00Z">
        <w:r w:rsidRPr="007A51C3" w:rsidDel="00AE1E7E">
          <w:delText xml:space="preserve"> </w:delText>
        </w:r>
      </w:del>
      <w:r w:rsidRPr="007A51C3">
        <w:t>követés,</w:t>
      </w:r>
      <w:r w:rsidR="00712842">
        <w:t xml:space="preserve"> ugyanis</w:t>
      </w:r>
      <w:r w:rsidRPr="007A51C3">
        <w:t xml:space="preserve"> az általunk vizsgált objektumok</w:t>
      </w:r>
      <w:r w:rsidR="00712842">
        <w:t xml:space="preserve"> nem merev testek, </w:t>
      </w:r>
      <w:del w:id="195" w:author="VZ" w:date="2014-11-02T17:11:00Z">
        <w:r w:rsidR="00712842" w:rsidDel="00AE1E7E">
          <w:delText xml:space="preserve">mivel </w:delText>
        </w:r>
      </w:del>
      <w:ins w:id="196" w:author="VZ" w:date="2014-11-02T17:11:00Z">
        <w:r w:rsidR="00AE1E7E">
          <w:t xml:space="preserve">valamint </w:t>
        </w:r>
      </w:ins>
      <w:r w:rsidR="00712842">
        <w:t>a 3D</w:t>
      </w:r>
      <w:r w:rsidRPr="007A51C3">
        <w:t>-s környeze</w:t>
      </w:r>
      <w:r w:rsidR="00712842">
        <w:t>tről 2D-s leképzést kapunk</w:t>
      </w:r>
      <w:r w:rsidR="00E65E24">
        <w:t>, mely</w:t>
      </w:r>
      <w:r w:rsidRPr="007A51C3">
        <w:t xml:space="preserve"> információ</w:t>
      </w:r>
      <w:del w:id="197" w:author="VZ" w:date="2014-11-02T17:11:00Z">
        <w:r w:rsidRPr="007A51C3" w:rsidDel="00AE1E7E">
          <w:delText xml:space="preserve"> </w:delText>
        </w:r>
      </w:del>
      <w:r w:rsidRPr="007A51C3">
        <w:t>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w:t>
      </w:r>
      <w:del w:id="198" w:author="VZ" w:date="2014-11-02T17:12:00Z">
        <w:r w:rsidR="00E65E24" w:rsidDel="00AE1E7E">
          <w:delText xml:space="preserve">Szerencsénkre </w:delText>
        </w:r>
      </w:del>
      <w:ins w:id="199" w:author="VZ" w:date="2014-11-02T17:12:00Z">
        <w:r w:rsidR="00AE1E7E">
          <w:t xml:space="preserve">A korábbiaktól eltérően </w:t>
        </w:r>
      </w:ins>
      <w:r w:rsidR="00E65E24">
        <w:t>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 xml:space="preserve">-es késleltetések alatt a felhők mozgásának iránya és sebessége </w:t>
      </w:r>
      <w:commentRangeStart w:id="200"/>
      <w:r w:rsidRPr="007A51C3">
        <w:t>lineárisnak</w:t>
      </w:r>
      <w:commentRangeEnd w:id="200"/>
      <w:r w:rsidR="00AE1E7E">
        <w:rPr>
          <w:rStyle w:val="Jegyzethivatkozs"/>
        </w:rPr>
        <w:commentReference w:id="200"/>
      </w:r>
      <w:r w:rsidRPr="007A51C3">
        <w:t xml:space="preserve"> mondható és a felhő homogenitása nem</w:t>
      </w:r>
      <w:r w:rsidR="00E65E24">
        <w:t>,</w:t>
      </w:r>
      <w:r w:rsidRPr="007A51C3">
        <w:t xml:space="preserve"> vagy csak minimális mértékben változik. Másodsorban a szél irányának meghatározása leginkább </w:t>
      </w:r>
      <w:del w:id="201" w:author="VZ" w:date="2014-11-02T17:15:00Z">
        <w:r w:rsidRPr="007A51C3" w:rsidDel="00AE1E7E">
          <w:delText>aszerint</w:delText>
        </w:r>
      </w:del>
      <w:ins w:id="202" w:author="VZ" w:date="2014-11-02T17:15:00Z">
        <w:r w:rsidR="00AE1E7E" w:rsidRPr="007A51C3">
          <w:t>a szerint</w:t>
        </w:r>
      </w:ins>
      <w:r w:rsidR="0049423C">
        <w:t xml:space="preserve"> a felhő szerint</w:t>
      </w:r>
      <w:r w:rsidRPr="007A51C3">
        <w:t xml:space="preserve"> történik, amelyik elmozdulása a legtöbb információt tartalmazza számunkra</w:t>
      </w:r>
      <w:ins w:id="203" w:author="VZ" w:date="2014-11-02T17:17:00Z">
        <w:r w:rsidR="00AE1E7E">
          <w:t>, és az elmozdulás során csak a képsíkkal párhuzamos összetevőt tudjuk meghatározni (</w:t>
        </w:r>
      </w:ins>
      <w:ins w:id="204" w:author="VZ" w:date="2014-11-02T17:18:00Z">
        <w:r w:rsidR="00AE1E7E">
          <w:t>látszólagos szélirány</w:t>
        </w:r>
      </w:ins>
      <w:ins w:id="205" w:author="VZ" w:date="2014-11-02T17:17:00Z">
        <w:r w:rsidR="00AE1E7E">
          <w:t>)</w:t>
        </w:r>
      </w:ins>
      <w:r w:rsidR="006552A1">
        <w:t>.</w:t>
      </w:r>
    </w:p>
    <w:p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w:t>
      </w:r>
      <w:ins w:id="206" w:author="VZ" w:date="2014-11-02T17:16:00Z">
        <w:r w:rsidR="00AE1E7E">
          <w:t>–</w:t>
        </w:r>
      </w:ins>
      <w:del w:id="207" w:author="VZ" w:date="2014-11-02T17:16:00Z">
        <w:r w:rsidR="0049423C" w:rsidDel="00AE1E7E">
          <w:delText>-</w:delText>
        </w:r>
      </w:del>
      <w:r w:rsidR="0049423C">
        <w:t xml:space="preserve">1000 </w:t>
      </w:r>
      <w:r w:rsidRPr="007A51C3">
        <w:t>m</w:t>
      </w:r>
      <w:r w:rsidR="0049423C">
        <w:t>éter</w:t>
      </w:r>
      <w:r w:rsidRPr="007A51C3">
        <w:t xml:space="preserve"> </w:t>
      </w:r>
      <w:r w:rsidR="0049423C">
        <w:t>magasságban helyezkednek el</w:t>
      </w:r>
      <w:r w:rsidRPr="007A51C3">
        <w:t xml:space="preserve">, míg a </w:t>
      </w:r>
      <w:r w:rsidR="0049423C">
        <w:t xml:space="preserve">másodikon </w:t>
      </w:r>
      <w:ins w:id="208" w:author="VZ" w:date="2014-11-02T17:16:00Z">
        <w:r w:rsidR="00AE1E7E">
          <w:t>S</w:t>
        </w:r>
      </w:ins>
      <w:del w:id="209" w:author="VZ" w:date="2014-11-02T17:16:00Z">
        <w:r w:rsidRPr="007A51C3" w:rsidDel="00AE1E7E">
          <w:delText>s</w:delText>
        </w:r>
      </w:del>
      <w:r w:rsidRPr="007A51C3">
        <w:t>tatocumulusok</w:t>
      </w:r>
      <w:r w:rsidR="0049423C">
        <w:t>, melyek</w:t>
      </w:r>
      <w:r w:rsidRPr="007A51C3">
        <w:t xml:space="preserve"> kb. 1500</w:t>
      </w:r>
      <w:del w:id="210" w:author="VZ" w:date="2014-11-02T17:16:00Z">
        <w:r w:rsidRPr="007A51C3" w:rsidDel="00AE1E7E">
          <w:delText>-</w:delText>
        </w:r>
      </w:del>
      <w:ins w:id="211" w:author="VZ" w:date="2014-11-02T17:16:00Z">
        <w:r w:rsidR="00AE1E7E">
          <w:t>–</w:t>
        </w:r>
      </w:ins>
      <w:r w:rsidRPr="007A51C3">
        <w:t xml:space="preserve">1800 m </w:t>
      </w:r>
      <w:r w:rsidR="0049423C">
        <w:t>magasságban</w:t>
      </w:r>
      <w:r w:rsidRPr="007A51C3">
        <w:t xml:space="preserve"> </w:t>
      </w:r>
      <w:r w:rsidR="0049423C">
        <w:t>vannak. A</w:t>
      </w:r>
      <w:r w:rsidRPr="007A51C3">
        <w:t xml:space="preserve"> magassági szél mind a </w:t>
      </w:r>
      <w:ins w:id="212" w:author="VZ" w:date="2014-11-02T17:16:00Z">
        <w:r w:rsidR="00AE1E7E">
          <w:t>két</w:t>
        </w:r>
      </w:ins>
      <w:del w:id="213" w:author="VZ" w:date="2014-11-02T17:16:00Z">
        <w:r w:rsidRPr="007A51C3" w:rsidDel="00AE1E7E">
          <w:delText>2</w:delText>
        </w:r>
      </w:del>
      <w:r w:rsidRPr="007A51C3">
        <w:t xml:space="preserve"> szinten kb. 15</w:t>
      </w:r>
      <w:ins w:id="214" w:author="VZ" w:date="2014-11-02T17:16:00Z">
        <w:r w:rsidR="00AE1E7E">
          <w:t>–</w:t>
        </w:r>
      </w:ins>
      <w:del w:id="215" w:author="VZ" w:date="2014-11-02T17:16:00Z">
        <w:r w:rsidRPr="007A51C3" w:rsidDel="00AE1E7E">
          <w:delText>-</w:delText>
        </w:r>
      </w:del>
      <w:r w:rsidRPr="007A51C3">
        <w:t>16</w:t>
      </w:r>
      <w:del w:id="216" w:author="VZ" w:date="2014-11-02T17:16:00Z">
        <w:r w:rsidRPr="007A51C3" w:rsidDel="00AE1E7E">
          <w:delText>-</w:delText>
        </w:r>
      </w:del>
      <w:ins w:id="217" w:author="VZ" w:date="2014-11-02T17:16:00Z">
        <w:r w:rsidR="00AE1E7E">
          <w:t>–</w:t>
        </w:r>
      </w:ins>
      <w:r w:rsidRPr="007A51C3">
        <w:t>17 m/s, ám a sebesség meghatározása nem elvárás.</w:t>
      </w:r>
    </w:p>
    <w:p w:rsidR="00351AE7" w:rsidRPr="00DB14ED" w:rsidRDefault="00351AE7" w:rsidP="00351AE7">
      <w:pPr>
        <w:spacing w:before="120"/>
        <w:ind w:firstLine="426"/>
      </w:pPr>
    </w:p>
    <w:p w:rsidR="00351AE7" w:rsidRDefault="00351AE7" w:rsidP="00351AE7">
      <w:pPr>
        <w:keepNext/>
        <w:spacing w:before="120"/>
        <w:jc w:val="center"/>
      </w:pPr>
      <w:r>
        <w:rPr>
          <w:noProof/>
        </w:rPr>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8F381F" w:rsidRDefault="00EF155A" w:rsidP="00EF155A">
      <w:pPr>
        <w:pStyle w:val="Cmsor2"/>
      </w:pPr>
      <w:bookmarkStart w:id="218" w:name="_Toc385287721"/>
      <w:bookmarkStart w:id="219" w:name="_Toc385409426"/>
      <w:r>
        <w:lastRenderedPageBreak/>
        <w:t>3</w:t>
      </w:r>
      <w:r w:rsidR="008F381F" w:rsidRPr="00E05D93">
        <w:t xml:space="preserve">.2. </w:t>
      </w:r>
      <w:r w:rsidR="008F381F" w:rsidRPr="00EF155A">
        <w:t>Előfeldolgozás</w:t>
      </w:r>
      <w:bookmarkEnd w:id="218"/>
      <w:bookmarkEnd w:id="219"/>
      <w:del w:id="220" w:author="VZ" w:date="2014-11-02T17:19:00Z">
        <w:r w:rsidR="008F381F" w:rsidDel="00AE1E7E">
          <w:delText xml:space="preserve"> </w:delText>
        </w:r>
      </w:del>
    </w:p>
    <w:p w:rsidR="008F381F" w:rsidRPr="00E05D93" w:rsidRDefault="00EF155A" w:rsidP="00EF155A">
      <w:pPr>
        <w:pStyle w:val="Cmsor3"/>
      </w:pPr>
      <w:bookmarkStart w:id="221" w:name="_Toc385287722"/>
      <w:bookmarkStart w:id="222" w:name="_Toc385409427"/>
      <w:r>
        <w:t>3</w:t>
      </w:r>
      <w:r w:rsidR="008F381F" w:rsidRPr="00E05D93">
        <w:t xml:space="preserve">.2.1. </w:t>
      </w:r>
      <w:r w:rsidR="008F381F">
        <w:t>Probléma meghatározása</w:t>
      </w:r>
      <w:bookmarkEnd w:id="221"/>
      <w:bookmarkEnd w:id="222"/>
    </w:p>
    <w:p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rsidR="008F381F" w:rsidRDefault="008F381F" w:rsidP="007A51C3">
      <w:pPr>
        <w:spacing w:before="120"/>
        <w:ind w:firstLine="426"/>
      </w:pPr>
      <w:r w:rsidRPr="007A51C3">
        <w:t xml:space="preserve">Az eredeti képeink </w:t>
      </w:r>
      <w:r w:rsidR="00AB2DF4">
        <w:t xml:space="preserve">11,8 </w:t>
      </w:r>
      <w:del w:id="223" w:author="VZ" w:date="2014-11-02T17:20:00Z">
        <w:r w:rsidR="00AB2DF4" w:rsidDel="00B1361B">
          <w:delText>MP-</w:delText>
        </w:r>
      </w:del>
      <w:ins w:id="224" w:author="VZ" w:date="2014-11-02T17:20:00Z">
        <w:r w:rsidR="00B1361B">
          <w:t>megapixel</w:t>
        </w:r>
      </w:ins>
      <w:r w:rsidR="00AB2DF4">
        <w:t>es</w:t>
      </w:r>
      <w:r w:rsidRPr="007A51C3">
        <w:t xml:space="preserve"> felbontásban érkeznek, ahol </w:t>
      </w:r>
      <w:del w:id="225" w:author="VZ" w:date="2014-11-02T17:20:00Z">
        <w:r w:rsidRPr="007A51C3" w:rsidDel="00B1361B">
          <w:delText> </w:delText>
        </w:r>
      </w:del>
      <w:r w:rsidRPr="007A51C3">
        <w:t xml:space="preserve">feldolgozási idő </w:t>
      </w:r>
      <w:r w:rsidR="00AB2DF4">
        <w:t>hosszadalmas lehet,</w:t>
      </w:r>
      <w:r w:rsidRPr="007A51C3">
        <w:t xml:space="preserve"> és zajokat is </w:t>
      </w:r>
      <w:r w:rsidR="00AB2DF4">
        <w:t>tartalmazhat,</w:t>
      </w:r>
      <w:r w:rsidRPr="007A51C3">
        <w:t xml:space="preserve"> így mielőtt bárminek is nekikezdenénk </w:t>
      </w:r>
      <w:r w:rsidR="00AB2DF4">
        <w:t>egy előfeldolgozási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Előfeldolgozás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rsidR="00B62B99" w:rsidRPr="00A83C64" w:rsidRDefault="00EF155A" w:rsidP="00EF155A">
      <w:pPr>
        <w:pStyle w:val="Cmsor3"/>
      </w:pPr>
      <w:bookmarkStart w:id="226" w:name="_Toc385287723"/>
      <w:bookmarkStart w:id="227" w:name="_Toc385409428"/>
      <w:r>
        <w:t>3</w:t>
      </w:r>
      <w:r w:rsidR="00B62B99" w:rsidRPr="00E05D93">
        <w:t>.2.</w:t>
      </w:r>
      <w:r w:rsidR="00B62B99">
        <w:t>2</w:t>
      </w:r>
      <w:r w:rsidR="00B62B99" w:rsidRPr="00E05D93">
        <w:t xml:space="preserve">. </w:t>
      </w:r>
      <w:r w:rsidR="00B62B99">
        <w:t>Gauss simítás</w:t>
      </w:r>
      <w:bookmarkEnd w:id="226"/>
      <w:bookmarkEnd w:id="227"/>
    </w:p>
    <w:p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pixel</w:t>
      </w:r>
      <w:del w:id="228" w:author="VZ" w:date="2014-11-02T17:22:00Z">
        <w:r w:rsidRPr="002B6AB3" w:rsidDel="00B1361B">
          <w:delText>(</w:delText>
        </w:r>
      </w:del>
      <w:r w:rsidRPr="002B6AB3">
        <w:t>ek</w:t>
      </w:r>
      <w:del w:id="229" w:author="VZ" w:date="2014-11-02T17:22:00Z">
        <w:r w:rsidRPr="002B6AB3" w:rsidDel="00B1361B">
          <w:delText>)</w:delText>
        </w:r>
      </w:del>
      <w:r w:rsidRPr="002B6AB3">
        <w:t>.</w:t>
      </w:r>
      <w:r>
        <w:t xml:space="preserve"> </w:t>
      </w:r>
      <w:r w:rsidRPr="002B6AB3">
        <w:t xml:space="preserve">Megszűntetéséhez átlagolhatunk, ha a kép minden egyes </w:t>
      </w:r>
      <w:r w:rsidRPr="00B1361B">
        <w:rPr>
          <w:i/>
          <w:rPrChange w:id="230" w:author="VZ" w:date="2014-11-02T17:22:00Z">
            <w:rPr/>
          </w:rPrChange>
        </w:rPr>
        <w:t>p</w:t>
      </w:r>
      <w:r w:rsidRPr="002B6AB3">
        <w:t xml:space="preserve"> pixelének egy kis környezetében kiszámoljuk az átlagot</w:t>
      </w:r>
      <w:r>
        <w:t>,</w:t>
      </w:r>
      <w:r w:rsidRPr="002B6AB3">
        <w:t xml:space="preserve"> majd ezt az értéket kapja meg a </w:t>
      </w:r>
      <w:r w:rsidRPr="00B1361B">
        <w:rPr>
          <w:i/>
          <w:rPrChange w:id="231" w:author="VZ" w:date="2014-11-02T17:22:00Z">
            <w:rPr/>
          </w:rPrChange>
        </w:rPr>
        <w:t>p</w:t>
      </w:r>
      <w:r w:rsidRPr="002B6AB3">
        <w:t xml:space="preserve">. </w:t>
      </w:r>
      <w:commentRangeStart w:id="232"/>
      <w:r w:rsidRPr="002B6AB3">
        <w:t>Ennél a módszereknél tudnunk kell, hogy a zaj mértéke ugyan csökken</w:t>
      </w:r>
      <w:r>
        <w:t>,</w:t>
      </w:r>
      <w:r w:rsidRPr="002B6AB3">
        <w:t xml:space="preserve"> de nem garantált, hogy </w:t>
      </w:r>
      <w:r>
        <w:t>sikeresen megszűntettük a zajt</w:t>
      </w:r>
      <w:r w:rsidRPr="002B6AB3">
        <w:t>.</w:t>
      </w:r>
      <w:commentRangeEnd w:id="232"/>
      <w:r w:rsidR="00B1361B">
        <w:rPr>
          <w:rStyle w:val="Jegyzethivatkozs"/>
        </w:rPr>
        <w:commentReference w:id="232"/>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w:t>
      </w:r>
      <w:r w:rsidRPr="00B1361B">
        <w:rPr>
          <w:i/>
          <w:rPrChange w:id="233" w:author="VZ" w:date="2014-11-02T17:24:00Z">
            <w:rPr/>
          </w:rPrChange>
        </w:rPr>
        <w:t>p</w:t>
      </w:r>
      <w:r w:rsidRPr="002B6AB3">
        <w:t xml:space="preserve"> pixel helyére. Ez a módszer </w:t>
      </w:r>
      <w:r>
        <w:t>sikeres lehet,</w:t>
      </w:r>
      <w:r w:rsidRPr="002B6AB3">
        <w:t xml:space="preserve"> ugyanis a medián nincs terhelve a zaj mértékével, </w:t>
      </w:r>
      <w:r>
        <w:t>viszont</w:t>
      </w:r>
      <w:r w:rsidRPr="002B6AB3">
        <w:t xml:space="preserve"> elmossa az éleinket.</w:t>
      </w:r>
      <w:r w:rsidR="00F21B71">
        <w:t xml:space="preserve"> </w:t>
      </w:r>
      <w:r w:rsidR="004842F3">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4842F3">
        <w:fldChar w:fldCharType="separate"/>
      </w:r>
      <w:r w:rsidR="00F21B71" w:rsidRPr="00F21B71">
        <w:rPr>
          <w:noProof/>
        </w:rPr>
        <w:t>[5]</w:t>
      </w:r>
      <w:r w:rsidR="004842F3">
        <w:fldChar w:fldCharType="end"/>
      </w:r>
      <w:r w:rsidR="00514A76">
        <w:t xml:space="preserve"> </w:t>
      </w:r>
      <w:r w:rsidRPr="002B6AB3">
        <w:t xml:space="preserve">A következő simító módszer a Gauss szűrő, ahol a számításnál a </w:t>
      </w:r>
      <w:r w:rsidRPr="00B1361B">
        <w:rPr>
          <w:i/>
          <w:rPrChange w:id="234" w:author="VZ" w:date="2014-11-02T17:25:00Z">
            <w:rPr/>
          </w:rPrChange>
        </w:rPr>
        <w:t>p</w:t>
      </w:r>
      <w:r w:rsidRPr="002B6AB3">
        <w:t xml:space="preserve"> pixeltől való távolságot is figyelembe vesszük.</w:t>
      </w:r>
      <w:r w:rsidR="007D52C9">
        <w:t xml:space="preserve"> </w:t>
      </w:r>
      <w:r w:rsidR="004842F3">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4842F3">
        <w:fldChar w:fldCharType="separate"/>
      </w:r>
      <w:r w:rsidR="007D52C9" w:rsidRPr="007D52C9">
        <w:rPr>
          <w:noProof/>
        </w:rPr>
        <w:t>[6]</w:t>
      </w:r>
      <w:r w:rsidR="004842F3">
        <w:fldChar w:fldCharType="end"/>
      </w:r>
      <w:r w:rsidRPr="002B6AB3">
        <w:t xml:space="preserve"> Az előző szűrők gondja az volt, hogy ha növeltük a maszkunk méretét</w:t>
      </w:r>
      <w:r>
        <w:t>,</w:t>
      </w:r>
      <w:r w:rsidRPr="002B6AB3">
        <w:t xml:space="preserve"> akkor a </w:t>
      </w:r>
      <w:r w:rsidRPr="00B1361B">
        <w:rPr>
          <w:i/>
          <w:rPrChange w:id="235" w:author="VZ" w:date="2014-11-02T17:25:00Z">
            <w:rPr/>
          </w:rPrChange>
        </w:rPr>
        <w:t>p</w:t>
      </w:r>
      <w:r w:rsidRPr="002B6AB3">
        <w:t xml:space="preserve">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)-es képletben láthatjuk</w:t>
      </w:r>
      <w:ins w:id="236" w:author="VZ" w:date="2014-11-02T17:25:00Z">
        <w:r w:rsidR="00B1361B">
          <w:t xml:space="preserve">, ahol </w:t>
        </w:r>
        <w:r w:rsidR="00B1361B">
          <w:rPr>
            <w:i/>
          </w:rPr>
          <w:t>x</w:t>
        </w:r>
        <w:r w:rsidR="00B1361B">
          <w:t xml:space="preserve"> és </w:t>
        </w:r>
      </w:ins>
      <w:ins w:id="237" w:author="VZ" w:date="2014-11-02T17:26:00Z">
        <w:r w:rsidR="00B1361B">
          <w:rPr>
            <w:i/>
          </w:rPr>
          <w:t>y</w:t>
        </w:r>
      </w:ins>
      <w:ins w:id="238" w:author="VZ" w:date="2014-11-02T17:25:00Z">
        <w:r w:rsidR="00B1361B" w:rsidRPr="00B1361B">
          <w:rPr>
            <w:rPrChange w:id="239" w:author="VZ" w:date="2014-11-02T17:26:00Z">
              <w:rPr>
                <w:i/>
              </w:rPr>
            </w:rPrChange>
          </w:rPr>
          <w:t xml:space="preserve"> a </w:t>
        </w:r>
      </w:ins>
      <w:ins w:id="240" w:author="VZ" w:date="2014-11-02T17:26:00Z">
        <w:r w:rsidR="00B1361B">
          <w:t>képpont koordinátái, szigma pedig az adott rész szórása</w:t>
        </w:r>
      </w:ins>
      <w:r w:rsidR="001B2AB3">
        <w:t>.</w:t>
      </w:r>
    </w:p>
    <w:p w:rsidR="00B62B99" w:rsidRDefault="001B2AB3" w:rsidP="001B2AB3">
      <w:pPr>
        <w:tabs>
          <w:tab w:val="right" w:pos="9072"/>
        </w:tabs>
        <w:spacing w:before="120"/>
        <w:ind w:firstLine="426"/>
      </w:pPr>
      <w:r>
        <w:rPr>
          <w:noProof/>
          <w:color w:val="FF0000"/>
        </w:rPr>
        <w:drawing>
          <wp:inline distT="0" distB="0" distL="0" distR="0">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rsidR="005E1E5C" w:rsidRDefault="005E1E5C" w:rsidP="005E1E5C">
      <w:pPr>
        <w:keepNext/>
        <w:spacing w:before="120"/>
        <w:jc w:val="center"/>
      </w:pPr>
      <w:r w:rsidRPr="0085210E">
        <w:rPr>
          <w:noProof/>
        </w:rPr>
        <w:lastRenderedPageBreak/>
        <w:drawing>
          <wp:inline distT="0" distB="0" distL="0" distR="0">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0739" cy="1674799"/>
                    </a:xfrm>
                    <a:prstGeom prst="rect">
                      <a:avLst/>
                    </a:prstGeom>
                    <a:noFill/>
                    <a:ln>
                      <a:noFill/>
                    </a:ln>
                  </pic:spPr>
                </pic:pic>
              </a:graphicData>
            </a:graphic>
          </wp:inline>
        </w:drawing>
      </w:r>
    </w:p>
    <w:p w:rsidR="005E1E5C" w:rsidRPr="00B1361B" w:rsidRDefault="004842F3" w:rsidP="005E1E5C">
      <w:pPr>
        <w:pStyle w:val="Kpalrs"/>
        <w:spacing w:before="120"/>
        <w:rPr>
          <w:i w:val="0"/>
          <w:noProof/>
          <w:color w:val="000000" w:themeColor="text1"/>
          <w:szCs w:val="20"/>
          <w:rPrChange w:id="241" w:author="VZ" w:date="2014-11-02T17:29:00Z">
            <w:rPr>
              <w:noProof/>
              <w:color w:val="000000" w:themeColor="text1"/>
              <w:szCs w:val="20"/>
            </w:rPr>
          </w:rPrChange>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w:t>
      </w:r>
      <w:commentRangeStart w:id="242"/>
      <w:r w:rsidR="007E0CAB">
        <w:rPr>
          <w:noProof/>
          <w:color w:val="000000" w:themeColor="text1"/>
          <w:szCs w:val="20"/>
        </w:rPr>
        <w:t>elve</w:t>
      </w:r>
      <w:commentRangeEnd w:id="242"/>
      <w:r w:rsidR="00B1361B">
        <w:rPr>
          <w:rStyle w:val="Jegyzethivatkozs"/>
          <w:i w:val="0"/>
          <w:iCs w:val="0"/>
        </w:rPr>
        <w:commentReference w:id="242"/>
      </w:r>
      <w:ins w:id="243" w:author="VZ" w:date="2014-11-02T17:29:00Z">
        <w:r w:rsidR="00B1361B">
          <w:rPr>
            <w:i w:val="0"/>
            <w:noProof/>
            <w:color w:val="000000" w:themeColor="text1"/>
            <w:szCs w:val="20"/>
          </w:rPr>
          <w:t xml:space="preserve"> [forrás]</w:t>
        </w:r>
        <w:r w:rsidR="008A234B">
          <w:rPr>
            <w:i w:val="0"/>
            <w:noProof/>
            <w:color w:val="000000" w:themeColor="text1"/>
            <w:szCs w:val="20"/>
          </w:rPr>
          <w:t>.</w:t>
        </w:r>
      </w:ins>
    </w:p>
    <w:p w:rsidR="000A5B86" w:rsidRPr="002B6AB3" w:rsidRDefault="002B6AB3" w:rsidP="001B2AB3">
      <w:pPr>
        <w:spacing w:before="120"/>
        <w:ind w:firstLine="426"/>
      </w:pPr>
      <w:r w:rsidRPr="002B6AB3">
        <w:t>Az általunk használt képeken</w:t>
      </w:r>
      <w:r>
        <w:t xml:space="preserve"> egy elősimítást alkalmazunk, amit </w:t>
      </w:r>
      <w:del w:id="244" w:author="VZ" w:date="2014-11-02T17:26:00Z">
        <w:r w:rsidDel="00B1361B">
          <w:delText xml:space="preserve">egy </w:delText>
        </w:r>
      </w:del>
      <w:r>
        <w:t>Gauss szűrő segítségével valósítottunk meg Azonban ez sem vezetett korrekt eredményhez. Egy alap 3</w:t>
      </w:r>
      <w:ins w:id="245" w:author="VZ" w:date="2014-11-02T17:27:00Z">
        <w:r w:rsidR="00B1361B">
          <w:t>×</w:t>
        </w:r>
      </w:ins>
      <w:del w:id="246" w:author="VZ" w:date="2014-11-02T17:27:00Z">
        <w:r w:rsidDel="00B1361B">
          <w:delText>x</w:delText>
        </w:r>
      </w:del>
      <w:r>
        <w:t>3-as maszkkal elsimított kép is elég sok zajjal van terhelve. A maszk növelése vezethet megoldáshoz, ám egy 13</w:t>
      </w:r>
      <w:ins w:id="247" w:author="VZ" w:date="2014-11-02T17:27:00Z">
        <w:r w:rsidR="00B1361B">
          <w:t>×</w:t>
        </w:r>
      </w:ins>
      <w:del w:id="248" w:author="VZ" w:date="2014-11-02T17:27:00Z">
        <w:r w:rsidDel="00B1361B">
          <w:delText>x</w:delText>
        </w:r>
      </w:del>
      <w:r>
        <w:t xml:space="preserve">13-as maszkkal végzett művelet is elfogadhatatlan detektálásokat tartalmaz. </w:t>
      </w:r>
      <w:r w:rsidR="00831614">
        <w:t>A</w:t>
      </w:r>
      <w:r>
        <w:t xml:space="preserve"> 15</w:t>
      </w:r>
      <w:ins w:id="249" w:author="VZ" w:date="2014-11-02T17:27:00Z">
        <w:r w:rsidR="00B1361B">
          <w:t>×</w:t>
        </w:r>
      </w:ins>
      <w:del w:id="250" w:author="VZ" w:date="2014-11-02T17:27:00Z">
        <w:r w:rsidDel="00B1361B">
          <w:delText>x</w:delText>
        </w:r>
      </w:del>
      <w:r>
        <w:t>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rsidR="00B62B99" w:rsidRDefault="00EF155A" w:rsidP="00EF155A">
      <w:pPr>
        <w:pStyle w:val="Cmsor3"/>
      </w:pPr>
      <w:bookmarkStart w:id="251" w:name="_Toc385287724"/>
      <w:bookmarkStart w:id="252" w:name="_Toc385409429"/>
      <w:r>
        <w:t>3</w:t>
      </w:r>
      <w:r w:rsidR="00B62B99" w:rsidRPr="00E05D93">
        <w:t>.2.</w:t>
      </w:r>
      <w:r w:rsidR="00B62B99">
        <w:t>3</w:t>
      </w:r>
      <w:r w:rsidR="00B62B99" w:rsidRPr="00E05D93">
        <w:t xml:space="preserve">. </w:t>
      </w:r>
      <w:r w:rsidR="00B62B99">
        <w:t>A Piramis módszer – felbontás hierarchiák</w:t>
      </w:r>
      <w:bookmarkEnd w:id="251"/>
      <w:bookmarkEnd w:id="252"/>
    </w:p>
    <w:p w:rsidR="00B62B99" w:rsidRDefault="00B62B99" w:rsidP="00B62B99">
      <w:pPr>
        <w:spacing w:before="120"/>
        <w:ind w:firstLine="426"/>
      </w:pPr>
      <w:r w:rsidRPr="00B62B99">
        <w:t>Mivel a képeink mérete nagy és szeretnénk gyors algoritmusokat készíteni rá, így a megfelelő simítás mellett szeretnénk, ha tömörebb reprezentációba tudnánk leképezni őket. Erre az úgynevezett „</w:t>
      </w:r>
      <w:ins w:id="253" w:author="VZ" w:date="2014-11-02T17:28:00Z">
        <w:r w:rsidR="00B1361B">
          <w:t>Képp</w:t>
        </w:r>
      </w:ins>
      <w:del w:id="254" w:author="VZ" w:date="2014-11-02T17:28:00Z">
        <w:r w:rsidRPr="00B62B99" w:rsidDel="00B1361B">
          <w:delText>P</w:delText>
        </w:r>
      </w:del>
      <w:r w:rsidRPr="00B62B99">
        <w:t>iramisok – felbontás hierarchiák” szolgálnak</w:t>
      </w:r>
      <w:del w:id="255" w:author="VZ" w:date="2014-11-02T17:28:00Z">
        <w:r w:rsidRPr="00B62B99" w:rsidDel="00B1361B">
          <w:delText>.</w:delText>
        </w:r>
      </w:del>
      <w:r w:rsidR="007E0CA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r w:rsidR="007E0CAB" w:rsidRPr="007E0CAB">
        <w:rPr>
          <w:noProof/>
        </w:rPr>
        <w:t>[7]</w:t>
      </w:r>
      <w:r w:rsidR="004842F3">
        <w:fldChar w:fldCharType="end"/>
      </w:r>
      <w:ins w:id="256" w:author="VZ" w:date="2014-11-02T17:28:00Z">
        <w:r w:rsidR="00B1361B">
          <w:t>.</w:t>
        </w:r>
      </w:ins>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w:t>
      </w:r>
      <w:del w:id="257" w:author="VZ" w:date="2014-11-02T17:30:00Z">
        <w:r w:rsidRPr="00B62B99" w:rsidDel="008A234B">
          <w:delText>nőtt</w:delText>
        </w:r>
      </w:del>
      <w:ins w:id="258" w:author="VZ" w:date="2014-11-02T17:30:00Z">
        <w:r w:rsidR="008A234B">
          <w:t>csökkent</w:t>
        </w:r>
      </w:ins>
      <w:r w:rsidRPr="00B62B99">
        <w:t>.</w:t>
      </w:r>
    </w:p>
    <w:p w:rsidR="005E1E5C" w:rsidRDefault="005E1E5C" w:rsidP="005E1E5C">
      <w:pPr>
        <w:keepNext/>
        <w:spacing w:before="120"/>
        <w:jc w:val="center"/>
      </w:pPr>
      <w:r>
        <w:rPr>
          <w:noProof/>
        </w:rPr>
        <w:drawing>
          <wp:inline distT="0" distB="0" distL="0" distR="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1066800"/>
                    </a:xfrm>
                    <a:prstGeom prst="rect">
                      <a:avLst/>
                    </a:prstGeom>
                    <a:noFill/>
                    <a:ln>
                      <a:noFill/>
                    </a:ln>
                  </pic:spPr>
                </pic:pic>
              </a:graphicData>
            </a:graphic>
          </wp:inline>
        </w:drawing>
      </w:r>
    </w:p>
    <w:p w:rsidR="005E1E5C" w:rsidRPr="005E1E5C" w:rsidRDefault="004842F3"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w:t>
      </w:r>
      <w:commentRangeStart w:id="259"/>
      <w:r w:rsidR="005E1E5C" w:rsidRPr="00750117">
        <w:rPr>
          <w:noProof/>
          <w:color w:val="000000" w:themeColor="text1"/>
          <w:szCs w:val="20"/>
        </w:rPr>
        <w:t xml:space="preserve">Az előfeldolgozás folyamata: balra az eredeti kép, majd jobbra haladva eggyel csökkenő szintű piramisképek. Jobbszélső képen a </w:t>
      </w:r>
      <w:r w:rsidR="005E1E5C">
        <w:rPr>
          <w:noProof/>
          <w:color w:val="000000" w:themeColor="text1"/>
          <w:szCs w:val="20"/>
        </w:rPr>
        <w:t>3. szintű piramiskép található.</w:t>
      </w:r>
      <w:commentRangeEnd w:id="259"/>
      <w:r w:rsidR="008A234B">
        <w:rPr>
          <w:rStyle w:val="Jegyzethivatkozs"/>
          <w:i w:val="0"/>
          <w:iCs w:val="0"/>
        </w:rPr>
        <w:commentReference w:id="259"/>
      </w:r>
    </w:p>
    <w:p w:rsidR="00B62B99" w:rsidRDefault="00EF155A" w:rsidP="00EF155A">
      <w:pPr>
        <w:pStyle w:val="Cmsor2"/>
      </w:pPr>
      <w:bookmarkStart w:id="260" w:name="_Toc385287725"/>
      <w:bookmarkStart w:id="261" w:name="_Toc385409430"/>
      <w:r>
        <w:lastRenderedPageBreak/>
        <w:t>3</w:t>
      </w:r>
      <w:r w:rsidR="00B62B99" w:rsidRPr="00E05D93">
        <w:t xml:space="preserve">.3. </w:t>
      </w:r>
      <w:r w:rsidR="00B62B99">
        <w:t>Jellemző pontok detektálása</w:t>
      </w:r>
      <w:bookmarkEnd w:id="260"/>
      <w:bookmarkEnd w:id="261"/>
      <w:r w:rsidR="00B62B99" w:rsidRPr="00E05D93">
        <w:t xml:space="preserve"> </w:t>
      </w:r>
    </w:p>
    <w:p w:rsidR="000A5B86" w:rsidRDefault="00EF155A" w:rsidP="00EF155A">
      <w:pPr>
        <w:pStyle w:val="Cmsor3"/>
        <w:rPr>
          <w:sz w:val="28"/>
          <w:szCs w:val="28"/>
        </w:rPr>
      </w:pPr>
      <w:bookmarkStart w:id="262" w:name="_Toc385287726"/>
      <w:bookmarkStart w:id="263" w:name="_Toc385409431"/>
      <w:r>
        <w:t>3</w:t>
      </w:r>
      <w:r w:rsidR="000A5B86">
        <w:t>.3</w:t>
      </w:r>
      <w:r w:rsidR="000A5B86" w:rsidRPr="00E05D93">
        <w:t>.</w:t>
      </w:r>
      <w:r w:rsidR="000A5B86">
        <w:t>1</w:t>
      </w:r>
      <w:r w:rsidR="000A5B86" w:rsidRPr="00E05D93">
        <w:t xml:space="preserve">. </w:t>
      </w:r>
      <w:r w:rsidR="000A5B86">
        <w:t>Jellemző pontok</w:t>
      </w:r>
      <w:bookmarkEnd w:id="262"/>
      <w:bookmarkEnd w:id="263"/>
    </w:p>
    <w:p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w:t>
      </w:r>
      <w:ins w:id="264" w:author="VZ" w:date="2014-11-02T17:33:00Z">
        <w:r w:rsidR="008A234B">
          <w:t>r</w:t>
        </w:r>
      </w:ins>
      <w:r w:rsidRPr="00B62B99">
        <w:t>an</w:t>
      </w:r>
      <w:ins w:id="265" w:author="VZ" w:date="2014-11-02T17:33:00Z">
        <w:r w:rsidR="008A234B">
          <w:t>sz</w:t>
        </w:r>
      </w:ins>
      <w:r w:rsidRPr="00B62B99">
        <w:t>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rsidR="000A5B86" w:rsidRPr="00EF0C05" w:rsidRDefault="00EF155A" w:rsidP="00EF155A">
      <w:pPr>
        <w:pStyle w:val="Cmsor3"/>
      </w:pPr>
      <w:bookmarkStart w:id="266" w:name="_Toc385287727"/>
      <w:bookmarkStart w:id="267" w:name="_Toc385409432"/>
      <w:r>
        <w:t>3</w:t>
      </w:r>
      <w:r w:rsidR="000A5B86">
        <w:t>.3</w:t>
      </w:r>
      <w:r w:rsidR="000A5B86" w:rsidRPr="00E05D93">
        <w:t>.</w:t>
      </w:r>
      <w:r w:rsidR="00EF0C05">
        <w:t>2</w:t>
      </w:r>
      <w:r w:rsidR="000A5B86" w:rsidRPr="00E05D93">
        <w:t xml:space="preserve">. </w:t>
      </w:r>
      <w:r w:rsidR="000A5B86">
        <w:t>Sarokpontok megkeresése</w:t>
      </w:r>
      <w:bookmarkEnd w:id="266"/>
      <w:bookmarkEnd w:id="267"/>
    </w:p>
    <w:p w:rsidR="000A5B86" w:rsidRPr="000A5B86" w:rsidRDefault="000A5B86" w:rsidP="000A5B86">
      <w:pPr>
        <w:spacing w:before="120"/>
        <w:ind w:firstLine="426"/>
      </w:pPr>
      <w:r w:rsidRPr="000A5B86">
        <w:t xml:space="preserve">Miután a képeinken a megfelelő előfeldolgozásokat végrehajtottuk, a jellemzők megkeresése következik. A megtalálásukhoz az ún. Good feature to track algoritmust </w:t>
      </w:r>
      <w:ins w:id="268" w:author="VZ" w:date="2014-11-02T17:34:00Z">
        <w:r w:rsidR="008A234B">
          <w:t xml:space="preserve">[8] </w:t>
        </w:r>
      </w:ins>
      <w:r w:rsidRPr="000A5B86">
        <w:t>fogjuk használni</w:t>
      </w:r>
      <w:r w:rsidR="00EF0C05">
        <w:t>.</w:t>
      </w:r>
    </w:p>
    <w:p w:rsidR="000A5B86" w:rsidRPr="000A5B86" w:rsidRDefault="000A5B86" w:rsidP="000A5B86">
      <w:pPr>
        <w:spacing w:before="120"/>
        <w:ind w:firstLine="426"/>
      </w:pPr>
      <w:r w:rsidRPr="000A5B86">
        <w:t>A követési eljárásban</w:t>
      </w:r>
      <w:r w:rsidR="00EC4481">
        <w:t xml:space="preserve"> </w:t>
      </w:r>
      <w:r w:rsidR="004842F3">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4842F3">
        <w:fldChar w:fldCharType="separate"/>
      </w:r>
      <w:r w:rsidR="00EC4481" w:rsidRPr="00EC4481">
        <w:rPr>
          <w:noProof/>
        </w:rPr>
        <w:t>[8]</w:t>
      </w:r>
      <w:r w:rsidR="004842F3">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Ezért a kiválasztás menete a következő</w:t>
      </w:r>
      <w:r w:rsidR="003801DF">
        <w:t xml:space="preserve"> </w:t>
      </w:r>
      <w:r w:rsidR="004842F3">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4842F3">
        <w:fldChar w:fldCharType="separate"/>
      </w:r>
      <w:r w:rsidR="003801DF" w:rsidRPr="003801DF">
        <w:rPr>
          <w:noProof/>
        </w:rPr>
        <w:t>[9]</w:t>
      </w:r>
      <w:r w:rsidR="004842F3">
        <w:fldChar w:fldCharType="end"/>
      </w:r>
      <w:r w:rsidR="00514A76">
        <w:t>:</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Számítsuk ki a G mátrixot és ennek kisebbik λm sajátértékét az I kép minden pixeléhez.</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Legyen λmax a λm értékeknek maximuma a teljes képen.</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Tekintsük azokat a pixeleket, amelyeknek a λm értéke nagyobb, mint a λmax érték bizonyos százaléka.</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rsidR="00DF1DCD" w:rsidRDefault="003A345C" w:rsidP="00DF1DCD">
      <w:pPr>
        <w:spacing w:before="120"/>
        <w:ind w:firstLine="426"/>
      </w:pPr>
      <w:r w:rsidRPr="003A345C">
        <w:t>Az algoritmusnak átadha</w:t>
      </w:r>
      <w:r>
        <w:t>t</w:t>
      </w:r>
      <w:ins w:id="269" w:author="VZ" w:date="2014-11-02T18:02:00Z">
        <w:r w:rsidR="003469F5">
          <w:t>j</w:t>
        </w:r>
      </w:ins>
      <w:r>
        <w:t>u</w:t>
      </w:r>
      <w:del w:id="270" w:author="VZ" w:date="2014-11-02T18:02:00Z">
        <w:r w:rsidDel="003469F5">
          <w:delText>n</w:delText>
        </w:r>
      </w:del>
      <w:r>
        <w:t xml:space="preserve">k </w:t>
      </w:r>
      <w:del w:id="271" w:author="VZ" w:date="2014-11-02T18:02:00Z">
        <w:r w:rsidDel="003469F5">
          <w:delText xml:space="preserve">egy </w:delText>
        </w:r>
      </w:del>
      <w:ins w:id="272" w:author="VZ" w:date="2014-11-02T18:02:00Z">
        <w:r w:rsidR="003469F5">
          <w:t xml:space="preserve">a </w:t>
        </w:r>
      </w:ins>
      <w:r>
        <w:t xml:space="preserve">Harris </w:t>
      </w:r>
      <w:ins w:id="273" w:author="VZ" w:date="2014-11-02T18:02:00Z">
        <w:r w:rsidR="003469F5">
          <w:t xml:space="preserve">sarokdetektor </w:t>
        </w:r>
      </w:ins>
      <w:del w:id="274" w:author="VZ" w:date="2014-11-02T18:02:00Z">
        <w:r w:rsidDel="003469F5">
          <w:delText>paramétert</w:delText>
        </w:r>
        <w:r w:rsidR="005009F5" w:rsidDel="003469F5">
          <w:delText xml:space="preserve"> </w:delText>
        </w:r>
      </w:del>
      <w:ins w:id="275" w:author="VZ" w:date="2014-11-02T18:02:00Z">
        <w:r w:rsidR="003469F5">
          <w:t xml:space="preserve">eredményeit </w:t>
        </w:r>
      </w:ins>
      <w:r w:rsidR="004842F3">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4842F3">
        <w:fldChar w:fldCharType="separate"/>
      </w:r>
      <w:r w:rsidR="005009F5" w:rsidRPr="005009F5">
        <w:rPr>
          <w:noProof/>
        </w:rPr>
        <w:t>[10]</w:t>
      </w:r>
      <w:r w:rsidR="004842F3">
        <w:fldChar w:fldCharType="end"/>
      </w:r>
      <w:r w:rsidRPr="003A345C">
        <w:t>, így ez</w:t>
      </w:r>
      <w:ins w:id="276" w:author="VZ" w:date="2014-11-02T18:02:00Z">
        <w:r w:rsidR="003469F5">
          <w:t>eke</w:t>
        </w:r>
      </w:ins>
      <w:r w:rsidRPr="003A345C">
        <w:t>t az értéke</w:t>
      </w:r>
      <w:ins w:id="277" w:author="VZ" w:date="2014-11-02T18:02:00Z">
        <w:r w:rsidR="003469F5">
          <w:t>ke</w:t>
        </w:r>
      </w:ins>
      <w:r w:rsidRPr="003A345C">
        <w:t>t fogja használ</w:t>
      </w:r>
      <w:r w:rsidR="005E1E5C">
        <w:t xml:space="preserve">ni a </w:t>
      </w:r>
      <w:del w:id="278" w:author="VZ" w:date="2014-11-02T18:03:00Z">
        <w:r w:rsidR="005E1E5C" w:rsidDel="003469F5">
          <w:delText xml:space="preserve">sarokpontok </w:delText>
        </w:r>
      </w:del>
      <w:r w:rsidR="005E1E5C">
        <w:t>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rsidR="00BC474A" w:rsidRDefault="00BC474A" w:rsidP="00DF1DCD">
      <w:pPr>
        <w:keepNext/>
        <w:spacing w:before="120"/>
        <w:jc w:val="center"/>
      </w:pPr>
      <w:r>
        <w:rPr>
          <w:noProof/>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4842F3"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279" w:name="_Toc385287728"/>
      <w:bookmarkStart w:id="280" w:name="_Toc385409433"/>
      <w:r>
        <w:t>3</w:t>
      </w:r>
      <w:r w:rsidR="00B62B99" w:rsidRPr="00E05D93">
        <w:t>.</w:t>
      </w:r>
      <w:r w:rsidR="00B62B99">
        <w:t>4</w:t>
      </w:r>
      <w:r w:rsidR="00B62B99" w:rsidRPr="00E05D93">
        <w:t xml:space="preserve">. </w:t>
      </w:r>
      <w:r w:rsidR="00B62B99">
        <w:t>A felhők elmozdulásának meghatározása</w:t>
      </w:r>
      <w:bookmarkEnd w:id="279"/>
      <w:bookmarkEnd w:id="280"/>
      <w:del w:id="281" w:author="VZ" w:date="2014-11-02T18:03:00Z">
        <w:r w:rsidR="00B62B99" w:rsidRPr="00E05D93" w:rsidDel="003469F5">
          <w:delText xml:space="preserve"> </w:delText>
        </w:r>
      </w:del>
    </w:p>
    <w:p w:rsidR="00B62B99" w:rsidRPr="00E05D93" w:rsidRDefault="00EF155A" w:rsidP="00EF155A">
      <w:pPr>
        <w:pStyle w:val="Cmsor3"/>
      </w:pPr>
      <w:bookmarkStart w:id="282" w:name="_Toc385287729"/>
      <w:bookmarkStart w:id="283" w:name="_Toc385409434"/>
      <w:r>
        <w:t>3</w:t>
      </w:r>
      <w:r w:rsidR="00B62B99" w:rsidRPr="00E05D93">
        <w:t>.</w:t>
      </w:r>
      <w:r w:rsidR="00B62B99">
        <w:t>4</w:t>
      </w:r>
      <w:r w:rsidR="00B62B99" w:rsidRPr="00E05D93">
        <w:t xml:space="preserve">.1. </w:t>
      </w:r>
      <w:r w:rsidR="00B62B99">
        <w:t>Az optikai áramlás</w:t>
      </w:r>
      <w:bookmarkEnd w:id="282"/>
      <w:bookmarkEnd w:id="283"/>
    </w:p>
    <w:p w:rsidR="00B62B99" w:rsidRDefault="00B62B99" w:rsidP="00393C21">
      <w:pPr>
        <w:spacing w:before="120"/>
        <w:ind w:firstLine="426"/>
      </w:pPr>
      <w:r w:rsidRPr="00B62B99">
        <w:t xml:space="preserve">Az </w:t>
      </w:r>
      <w:del w:id="284" w:author="VZ" w:date="2014-11-02T18:04:00Z">
        <w:r w:rsidRPr="00B62B99" w:rsidDel="003469F5">
          <w:delText xml:space="preserve">Optikai </w:delText>
        </w:r>
      </w:del>
      <w:ins w:id="285" w:author="VZ" w:date="2014-11-02T18:04:00Z">
        <w:r w:rsidR="003469F5">
          <w:t>o</w:t>
        </w:r>
        <w:r w:rsidR="003469F5" w:rsidRPr="00B62B99">
          <w:t xml:space="preserve">ptikai </w:t>
        </w:r>
      </w:ins>
      <w:r w:rsidRPr="00B62B99">
        <w:t>áramlás meghatározása nem más, mint több képen azonos képrészletek megfeleltetése és ezáltal az elmozdulás detektálása és/vagy sebesség meghatározása.</w:t>
      </w:r>
      <w:ins w:id="286" w:author="VZ" w:date="2014-11-02T18:04:00Z">
        <w:r w:rsidR="003469F5">
          <w:t xml:space="preserve"> </w:t>
        </w:r>
      </w:ins>
      <w:del w:id="287" w:author="VZ" w:date="2014-11-02T18:04:00Z">
        <w:r w:rsidRPr="00B62B99" w:rsidDel="003469F5">
          <w:br/>
        </w:r>
      </w:del>
      <w:r w:rsidRPr="00B62B99">
        <w:t>A detektált elmozdulás nem feltétlenül egyezik meg a valós elmozdulással, mivel a valós háromdimenziós világ</w:t>
      </w:r>
      <w:del w:id="288" w:author="VZ" w:date="2014-11-02T18:04:00Z">
        <w:r w:rsidRPr="00B62B99" w:rsidDel="003469F5">
          <w:delText>ot</w:delText>
        </w:r>
      </w:del>
      <w:r w:rsidRPr="00B62B99">
        <w:t xml:space="preserve"> kétdimenziósra </w:t>
      </w:r>
      <w:del w:id="289" w:author="VZ" w:date="2014-11-02T18:04:00Z">
        <w:r w:rsidRPr="00B62B99" w:rsidDel="003469F5">
          <w:delText xml:space="preserve">kell </w:delText>
        </w:r>
      </w:del>
      <w:r w:rsidRPr="00B62B99">
        <w:t>lekép</w:t>
      </w:r>
      <w:del w:id="290" w:author="VZ" w:date="2014-11-02T18:04:00Z">
        <w:r w:rsidRPr="00B62B99" w:rsidDel="003469F5">
          <w:delText>e</w:delText>
        </w:r>
      </w:del>
      <w:r w:rsidRPr="00B62B99">
        <w:t>z</w:t>
      </w:r>
      <w:ins w:id="291" w:author="VZ" w:date="2014-11-02T18:04:00Z">
        <w:r w:rsidR="003469F5">
          <w:t>ett képein dolgozunk</w:t>
        </w:r>
      </w:ins>
      <w:del w:id="292" w:author="VZ" w:date="2014-11-02T18:04:00Z">
        <w:r w:rsidRPr="00B62B99" w:rsidDel="003469F5">
          <w:delText>nünk</w:delText>
        </w:r>
      </w:del>
      <w:r w:rsidR="00831614">
        <w:t>. Í</w:t>
      </w:r>
      <w:r w:rsidRPr="00B62B99">
        <w:t>gy ha nem tudjuk, hogy a kamera rögzített-e vagy sem</w:t>
      </w:r>
      <w:ins w:id="293" w:author="VZ" w:date="2014-11-02T18:05:00Z">
        <w:r w:rsidR="003469F5">
          <w:t>,</w:t>
        </w:r>
      </w:ins>
      <w:r w:rsidRPr="00B62B99">
        <w:t xml:space="preserve"> nem lehet meghatározni, hogy a tárgy vagy a képfelvevő rendszerünk tett-e mozgást. Ugyanis ha </w:t>
      </w:r>
      <w:del w:id="294" w:author="VZ" w:date="2014-11-02T18:05:00Z">
        <w:r w:rsidRPr="00B62B99" w:rsidDel="003469F5">
          <w:delText> </w:delText>
        </w:r>
      </w:del>
      <w:r w:rsidRPr="00B62B99">
        <w:t>az objektum és a felvevő helyzete egymáshoz képest megváltozik, akkor az egy kétdimenziós képen a tárgy vetületének az elmozdulását jelöli</w:t>
      </w:r>
      <w:del w:id="295" w:author="VZ" w:date="2014-11-02T18:05:00Z">
        <w:r w:rsidRPr="00B62B99" w:rsidDel="003469F5">
          <w:delText>.</w:delText>
        </w:r>
      </w:del>
      <w:r w:rsidR="00C1425F">
        <w:t xml:space="preserve"> </w:t>
      </w:r>
      <w:r w:rsidR="004842F3">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4842F3">
        <w:fldChar w:fldCharType="separate"/>
      </w:r>
      <w:r w:rsidR="00C1425F" w:rsidRPr="00C1425F">
        <w:rPr>
          <w:noProof/>
        </w:rPr>
        <w:t>[11]</w:t>
      </w:r>
      <w:r w:rsidR="004842F3">
        <w:fldChar w:fldCharType="end"/>
      </w:r>
      <w:ins w:id="296" w:author="VZ" w:date="2014-11-02T18:05:00Z">
        <w:r w:rsidR="003469F5">
          <w:t>.</w:t>
        </w:r>
      </w:ins>
    </w:p>
    <w:p w:rsidR="00B62B99" w:rsidRDefault="00B62B99" w:rsidP="00B62B99">
      <w:pPr>
        <w:spacing w:before="120"/>
        <w:ind w:firstLine="426"/>
      </w:pPr>
      <w:r>
        <w:t xml:space="preserve">Feltételezzük, hogy a pixelek nem változtatják meg az intenzitásukat az elmozdulás alatt, </w:t>
      </w:r>
      <w:commentRangeStart w:id="297"/>
      <w:r>
        <w:t>hogy a kép</w:t>
      </w:r>
      <w:del w:id="298" w:author="VZ" w:date="2014-11-02T18:06:00Z">
        <w:r w:rsidDel="003469F5">
          <w:delText xml:space="preserve"> </w:delText>
        </w:r>
      </w:del>
      <w:r>
        <w:t xml:space="preserve">térben koherens és időben állandó </w:t>
      </w:r>
      <w:commentRangeEnd w:id="297"/>
      <w:r w:rsidR="003469F5">
        <w:rPr>
          <w:rStyle w:val="Jegyzethivatkozs"/>
        </w:rPr>
        <w:commentReference w:id="297"/>
      </w:r>
      <w:r>
        <w:t xml:space="preserve">(egy felületi elem elmozdulása időben lassan változik). </w:t>
      </w:r>
      <w:commentRangeStart w:id="299"/>
      <w:del w:id="300" w:author="VZ" w:date="2014-11-02T18:09:00Z">
        <w:r w:rsidDel="003469F5">
          <w:delText>Egy probléma</w:delText>
        </w:r>
      </w:del>
      <w:ins w:id="301" w:author="VZ" w:date="2014-11-02T18:09:00Z">
        <w:r w:rsidR="003469F5">
          <w:t>Ugyanakkor megjelenik</w:t>
        </w:r>
      </w:ins>
      <w:r>
        <w:t xml:space="preserve"> az úgynevezett ape</w:t>
      </w:r>
      <w:ins w:id="302" w:author="VZ" w:date="2014-11-02T18:07:00Z">
        <w:r w:rsidR="003469F5">
          <w:t>r</w:t>
        </w:r>
      </w:ins>
      <w:r>
        <w:t>túra probléma</w:t>
      </w:r>
      <w:commentRangeEnd w:id="299"/>
      <w:r w:rsidR="003469F5">
        <w:rPr>
          <w:rStyle w:val="Jegyzethivatkozs"/>
        </w:rPr>
        <w:commentReference w:id="299"/>
      </w:r>
      <w:r>
        <w:t>, azaz</w:t>
      </w:r>
      <w:ins w:id="303" w:author="VZ" w:date="2014-11-02T18:09:00Z">
        <w:r w:rsidR="003469F5">
          <w:t>,</w:t>
        </w:r>
      </w:ins>
      <w:r>
        <w:t xml:space="preserve"> </w:t>
      </w:r>
      <w:del w:id="304" w:author="VZ" w:date="2014-11-02T18:10:00Z">
        <w:r w:rsidDel="003469F5">
          <w:delText xml:space="preserve">hogy </w:delText>
        </w:r>
      </w:del>
      <w:r>
        <w:t>az</w:t>
      </w:r>
      <w:ins w:id="305" w:author="VZ" w:date="2014-11-02T18:10:00Z">
        <w:r w:rsidR="003469F5">
          <w:t xml:space="preserve"> elmozdulásvektor csak élre merőleges komponensét </w:t>
        </w:r>
      </w:ins>
      <w:del w:id="306" w:author="VZ" w:date="2014-11-02T18:10:00Z">
        <w:r w:rsidDel="003469F5">
          <w:delText xml:space="preserve"> élre párhuzamos elmozdulást nem </w:delText>
        </w:r>
      </w:del>
      <w:r>
        <w:t xml:space="preserve">tudjuk detektálni, </w:t>
      </w:r>
      <w:del w:id="307" w:author="VZ" w:date="2014-11-02T18:10:00Z">
        <w:r w:rsidDel="003469F5">
          <w:delText>csak a merőlegeset</w:delText>
        </w:r>
      </w:del>
      <w:ins w:id="308" w:author="VZ" w:date="2014-11-02T18:10:00Z">
        <w:r w:rsidR="003469F5">
          <w:t>a párhuzamosat nem.</w:t>
        </w:r>
      </w:ins>
      <w:r>
        <w:t>.</w:t>
      </w:r>
    </w:p>
    <w:p w:rsidR="00B62B99" w:rsidRDefault="00EF155A" w:rsidP="00EF155A">
      <w:pPr>
        <w:pStyle w:val="Cmsor3"/>
      </w:pPr>
      <w:bookmarkStart w:id="309" w:name="_Toc385287730"/>
      <w:bookmarkStart w:id="310"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309"/>
      <w:bookmarkEnd w:id="310"/>
    </w:p>
    <w:p w:rsidR="001B2AB3" w:rsidRPr="00D37048" w:rsidRDefault="001B2AB3" w:rsidP="00D37048">
      <w:pPr>
        <w:spacing w:before="120"/>
        <w:ind w:firstLine="426"/>
      </w:pPr>
      <w:bookmarkStart w:id="311" w:name="_Toc176229666"/>
      <w:bookmarkStart w:id="312" w:name="_Ref230633021"/>
      <w:bookmarkStart w:id="313" w:name="_Ref230633571"/>
      <w:bookmarkStart w:id="314" w:name="_Toc237759708"/>
      <w:r w:rsidRPr="00D37048">
        <w:t xml:space="preserve">Az általunk használt </w:t>
      </w:r>
      <w:ins w:id="315" w:author="VZ" w:date="2014-11-02T18:11:00Z">
        <w:r w:rsidR="003469F5">
          <w:t>p</w:t>
        </w:r>
      </w:ins>
      <w:del w:id="316" w:author="VZ" w:date="2014-11-02T18:11:00Z">
        <w:r w:rsidRPr="00D37048" w:rsidDel="003469F5">
          <w:delText>P</w:delText>
        </w:r>
      </w:del>
      <w:r w:rsidRPr="00D37048">
        <w:t>iramistechnikával bővített Lucas–Kanade-féle jellemzőkövetés</w:t>
      </w:r>
      <w:bookmarkEnd w:id="311"/>
      <w:bookmarkEnd w:id="312"/>
      <w:bookmarkEnd w:id="313"/>
      <w:bookmarkEnd w:id="314"/>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Lucas–Kanade-algoritmus piramisos implementálását használjuk fel. A Lucas–Kanade iteratív optikai folyam számítási módszer megfelelő lokális követési pontosságot eredményez. Az algoritmust pszeudókód formájában összegezve mutatjuk be</w:t>
      </w:r>
      <w:r w:rsidR="0064093B">
        <w:t xml:space="preserve"> a</w:t>
      </w:r>
      <w:r w:rsidR="00BA0FB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r w:rsidR="00BA0FBB" w:rsidRPr="00BA0FBB">
        <w:rPr>
          <w:noProof/>
        </w:rPr>
        <w:t>[7]</w:t>
      </w:r>
      <w:r w:rsidR="004842F3">
        <w:fldChar w:fldCharType="end"/>
      </w:r>
      <w:r w:rsidR="0064093B">
        <w:t xml:space="preserve"> és</w:t>
      </w:r>
      <w:r w:rsidR="00BA0FBB">
        <w:t xml:space="preserve"> </w:t>
      </w:r>
      <w:r w:rsidR="004842F3">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4842F3">
        <w:fldChar w:fldCharType="separate"/>
      </w:r>
      <w:r w:rsidR="00BA0FBB" w:rsidRPr="00BA0FBB">
        <w:rPr>
          <w:noProof/>
        </w:rPr>
        <w:t>[12]</w:t>
      </w:r>
      <w:r w:rsidR="004842F3">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45pt;height:20.05pt" o:ole="">
            <v:imagedata r:id="rId36" o:title=""/>
          </v:shape>
          <o:OLEObject Type="Embed" ProgID="Equation.3" ShapeID="_x0000_i1025" DrawAspect="Content" ObjectID="_1476460027" r:id="rId37"/>
        </w:object>
      </w:r>
      <w:r w:rsidRPr="00D37048">
        <w:rPr>
          <w:color w:val="000000" w:themeColor="text1"/>
        </w:rPr>
        <w:t xml:space="preserve"> és </w:t>
      </w:r>
      <w:r w:rsidRPr="00D37048">
        <w:rPr>
          <w:color w:val="000000" w:themeColor="text1"/>
          <w:position w:val="-14"/>
        </w:rPr>
        <w:object w:dxaOrig="1140" w:dyaOrig="400">
          <v:shape id="_x0000_i1026" type="#_x0000_t75" style="width:56.95pt;height:20.05pt" o:ole="">
            <v:imagedata r:id="rId38" o:title=""/>
          </v:shape>
          <o:OLEObject Type="Embed" ProgID="Equation.3" ShapeID="_x0000_i1026" DrawAspect="Content" ObjectID="_1476460028" r:id="rId39"/>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45pt;height:23.15pt" o:ole="">
            <v:imagedata r:id="rId40" o:title=""/>
          </v:shape>
          <o:OLEObject Type="Embed" ProgID="Equation.3" ShapeID="_x0000_i1027" DrawAspect="Content" ObjectID="_1476460029" r:id="rId41"/>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r w:rsidRPr="00D37048">
        <w:rPr>
          <w:b/>
          <w:color w:val="000000" w:themeColor="text1"/>
        </w:rPr>
        <w:t>u</w:t>
      </w:r>
      <w:r w:rsidRPr="00D37048">
        <w:rPr>
          <w:color w:val="000000" w:themeColor="text1"/>
          <w:vertAlign w:val="superscript"/>
        </w:rPr>
        <w:t>L</w:t>
      </w:r>
      <w:r w:rsidRPr="00D37048">
        <w:rPr>
          <w:color w:val="000000" w:themeColor="text1"/>
        </w:rPr>
        <w:t xml:space="preserve"> = [</w:t>
      </w:r>
      <w:r w:rsidRPr="00D37048">
        <w:rPr>
          <w:i/>
          <w:color w:val="000000" w:themeColor="text1"/>
        </w:rPr>
        <w:t>u</w:t>
      </w:r>
      <w:r w:rsidRPr="00D37048">
        <w:rPr>
          <w:i/>
          <w:color w:val="000000" w:themeColor="text1"/>
          <w:vertAlign w:val="subscript"/>
        </w:rPr>
        <w:t xml:space="preserve">x </w:t>
      </w:r>
      <w:r w:rsidRPr="00D37048">
        <w:rPr>
          <w:i/>
          <w:color w:val="000000" w:themeColor="text1"/>
        </w:rPr>
        <w:t xml:space="preserve"> u</w:t>
      </w:r>
      <w:r w:rsidRPr="00D37048">
        <w:rPr>
          <w:i/>
          <w:color w:val="000000" w:themeColor="text1"/>
          <w:vertAlign w:val="subscript"/>
        </w:rPr>
        <w:t>y</w:t>
      </w:r>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x</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i/>
          <w:color w:val="000000" w:themeColor="text1"/>
        </w:rPr>
        <w:t>I</w:t>
      </w:r>
      <w:r w:rsidRPr="00D37048">
        <w:rPr>
          <w:i/>
          <w:color w:val="000000" w:themeColor="text1"/>
          <w:vertAlign w:val="subscript"/>
        </w:rPr>
        <w:t>y</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85pt;height:41.3pt" o:ole="">
            <v:imagedata r:id="rId42" o:title=""/>
          </v:shape>
          <o:OLEObject Type="Embed" ProgID="Equation.3" ShapeID="_x0000_i1028" DrawAspect="Content" ObjectID="_1476460030" r:id="rId43"/>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Inicializáljuk az iteratív Lucas–Kanade-módszer szerint: </w:t>
      </w:r>
      <w:r w:rsidRPr="00D37048">
        <w:rPr>
          <w:color w:val="000000" w:themeColor="text1"/>
          <w:position w:val="-6"/>
        </w:rPr>
        <w:object w:dxaOrig="300" w:dyaOrig="380">
          <v:shape id="_x0000_i1029" type="#_x0000_t75" style="width:15.05pt;height:18.8pt" o:ole="">
            <v:imagedata r:id="rId44" o:title=""/>
          </v:shape>
          <o:OLEObject Type="Embed" ProgID="Equation.3" ShapeID="_x0000_i1029" DrawAspect="Content" ObjectID="_1476460031" r:id="rId45"/>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3pt;height:20.05pt" o:ole="">
            <v:imagedata r:id="rId46" o:title=""/>
          </v:shape>
          <o:OLEObject Type="Embed" ProgID="Equation.3" ShapeID="_x0000_i1030" DrawAspect="Content" ObjectID="_1476460032" r:id="rId47"/>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7.95pt;height:20.05pt" o:ole="">
            <v:imagedata r:id="rId48" o:title=""/>
          </v:shape>
          <o:OLEObject Type="Embed" ProgID="Equation.3" ShapeID="_x0000_i1031" DrawAspect="Content" ObjectID="_1476460033" r:id="rId49"/>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45pt;height:38.8pt" o:ole="">
            <v:imagedata r:id="rId50" o:title=""/>
          </v:shape>
          <o:OLEObject Type="Embed" ProgID="Equation.3" ShapeID="_x0000_i1032" DrawAspect="Content" ObjectID="_1476460034" r:id="rId5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Lucas–Kanade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7pt;height:21.9pt" o:ole="">
            <v:imagedata r:id="rId52" o:title=""/>
          </v:shape>
          <o:OLEObject Type="Embed" ProgID="Equation.3" ShapeID="_x0000_i1033" DrawAspect="Content" ObjectID="_1476460035" r:id="rId53"/>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8.85pt;height:20.05pt" o:ole="">
            <v:imagedata r:id="rId54" o:title=""/>
          </v:shape>
          <o:OLEObject Type="Embed" ProgID="Equation.3" ShapeID="_x0000_i1034" DrawAspect="Content" ObjectID="_1476460036" r:id="rId55"/>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3pt;height:18.8pt" o:ole="">
            <v:imagedata r:id="rId56" o:title=""/>
          </v:shape>
          <o:OLEObject Type="Embed" ProgID="Equation.3" ShapeID="_x0000_i1035" DrawAspect="Content" ObjectID="_1476460037" r:id="rId57"/>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25pt;height:23.15pt" o:ole="">
            <v:imagedata r:id="rId58" o:title=""/>
          </v:shape>
          <o:OLEObject Type="Embed" ProgID="Equation.3" ShapeID="_x0000_i1036" DrawAspect="Content" ObjectID="_1476460038" r:id="rId59"/>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lastRenderedPageBreak/>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rPr>
        <w:drawing>
          <wp:inline distT="0" distB="0" distL="0" distR="0">
            <wp:extent cx="4665600" cy="171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5600" cy="1710000"/>
                    </a:xfrm>
                    <a:prstGeom prst="rect">
                      <a:avLst/>
                    </a:prstGeom>
                    <a:noFill/>
                    <a:ln>
                      <a:noFill/>
                    </a:ln>
                  </pic:spPr>
                </pic:pic>
              </a:graphicData>
            </a:graphic>
          </wp:inline>
        </w:drawing>
      </w:r>
    </w:p>
    <w:p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ins w:id="317" w:author="VZ" w:date="2014-11-02T18:14:00Z">
        <w:r w:rsidR="001E70A1">
          <w:rPr>
            <w:noProof/>
            <w:color w:val="000000" w:themeColor="text1"/>
            <w:szCs w:val="20"/>
          </w:rPr>
          <w:t>, p</w:t>
        </w:r>
      </w:ins>
      <w:ins w:id="318" w:author="VZ" w:date="2014-11-02T18:15:00Z">
        <w:r w:rsidR="001E70A1">
          <w:rPr>
            <w:noProof/>
            <w:color w:val="000000" w:themeColor="text1"/>
            <w:szCs w:val="20"/>
          </w:rPr>
          <w:t>i</w:t>
        </w:r>
      </w:ins>
      <w:ins w:id="319" w:author="VZ" w:date="2014-11-02T18:14:00Z">
        <w:r w:rsidR="001E70A1">
          <w:rPr>
            <w:noProof/>
            <w:color w:val="000000" w:themeColor="text1"/>
            <w:szCs w:val="20"/>
          </w:rPr>
          <w:t>rossal jelölve az elmozdulásvektorok</w:t>
        </w:r>
      </w:ins>
      <w:r w:rsidR="00351AE7">
        <w:rPr>
          <w:noProof/>
          <w:color w:val="000000" w:themeColor="text1"/>
          <w:szCs w:val="20"/>
        </w:rPr>
        <w:t>.</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előfeldolgozásra, a nem megfelelő eredm</w:t>
      </w:r>
      <w:r w:rsidR="00327D19">
        <w:t>ények korrigálására</w:t>
      </w:r>
      <w:r w:rsidR="00B62B99">
        <w:t xml:space="preserve"> (lásd </w:t>
      </w:r>
      <w:del w:id="320" w:author="VZ" w:date="2014-11-02T16:33:00Z">
        <w:r w:rsidR="006321D7" w:rsidDel="00630994">
          <w:delText>15</w:delText>
        </w:r>
      </w:del>
      <w:ins w:id="321" w:author="VZ" w:date="2014-11-02T16:33:00Z">
        <w:r w:rsidR="00630994">
          <w:t>16</w:t>
        </w:r>
      </w:ins>
      <w:r w:rsidR="00B62B99">
        <w:t>. ábra)</w:t>
      </w:r>
      <w:r w:rsidR="00327D19">
        <w:t>.</w:t>
      </w:r>
    </w:p>
    <w:p w:rsidR="005E1E5C" w:rsidRDefault="005E1E5C" w:rsidP="005E1E5C">
      <w:pPr>
        <w:keepNext/>
        <w:spacing w:before="120"/>
        <w:jc w:val="center"/>
      </w:pPr>
      <w:r>
        <w:rPr>
          <w:noProof/>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4842F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firstRow="1" w:lastRow="0" w:firstColumn="1" w:lastColumn="0" w:noHBand="0" w:noVBand="1"/>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4842F3"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322" w:name="_Toc385287732"/>
      <w:bookmarkStart w:id="323" w:name="_Toc385409436"/>
      <w:r>
        <w:lastRenderedPageBreak/>
        <w:t>3</w:t>
      </w:r>
      <w:r w:rsidR="00B62B99" w:rsidRPr="00E05D93">
        <w:t>.</w:t>
      </w:r>
      <w:r w:rsidR="00B62B99">
        <w:t>5</w:t>
      </w:r>
      <w:r w:rsidR="00B62B99" w:rsidRPr="00E05D93">
        <w:t xml:space="preserve">. Eredmények </w:t>
      </w:r>
      <w:del w:id="324" w:author="VZ" w:date="2014-11-02T18:18:00Z">
        <w:r w:rsidR="00B62B99" w:rsidRPr="00EF155A" w:rsidDel="001E70A1">
          <w:delText>ki</w:delText>
        </w:r>
      </w:del>
      <w:r w:rsidR="00B62B99" w:rsidRPr="00EF155A">
        <w:t>értékelése</w:t>
      </w:r>
      <w:bookmarkEnd w:id="322"/>
      <w:bookmarkEnd w:id="323"/>
      <w:del w:id="325" w:author="VZ" w:date="2014-11-02T18:18:00Z">
        <w:r w:rsidR="00B62B99" w:rsidRPr="00E05D93" w:rsidDel="001E70A1">
          <w:delText xml:space="preserve"> </w:delText>
        </w:r>
      </w:del>
    </w:p>
    <w:p w:rsidR="00B62B99" w:rsidRPr="00144848" w:rsidRDefault="00B62B99" w:rsidP="00B62B99">
      <w:pPr>
        <w:spacing w:before="120"/>
        <w:ind w:firstLine="426"/>
      </w:pPr>
      <w:commentRangeStart w:id="326"/>
      <w:r>
        <w:t xml:space="preserve">Az OMSZ–tól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commentRangeEnd w:id="326"/>
      <w:r w:rsidR="001E70A1">
        <w:rPr>
          <w:rStyle w:val="Jegyzethivatkozs"/>
        </w:rPr>
        <w:commentReference w:id="326"/>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327" w:name="_Toc385287733"/>
      <w:bookmarkStart w:id="328" w:name="_Toc385409437"/>
      <w:bookmarkStart w:id="329" w:name="_Toc369881019"/>
      <w:r>
        <w:rPr>
          <w:highlight w:val="white"/>
        </w:rPr>
        <w:lastRenderedPageBreak/>
        <w:t>4</w:t>
      </w:r>
      <w:r w:rsidR="00F93BA7" w:rsidRPr="00C65D87">
        <w:rPr>
          <w:highlight w:val="white"/>
        </w:rPr>
        <w:t>. Esőzés kezdetének és befejeződésének megállapítása</w:t>
      </w:r>
      <w:bookmarkEnd w:id="327"/>
      <w:bookmarkEnd w:id="328"/>
    </w:p>
    <w:p w:rsidR="00F93BA7" w:rsidRPr="00F93BA7" w:rsidRDefault="003B7556" w:rsidP="00AF24CC">
      <w:pPr>
        <w:pStyle w:val="Cmsor2"/>
      </w:pPr>
      <w:bookmarkStart w:id="330" w:name="h.1pkn6t5ruhky" w:colFirst="0" w:colLast="0"/>
      <w:bookmarkStart w:id="331" w:name="_Toc385287734"/>
      <w:bookmarkStart w:id="332" w:name="_Toc385409438"/>
      <w:bookmarkEnd w:id="330"/>
      <w:r>
        <w:rPr>
          <w:highlight w:val="white"/>
        </w:rPr>
        <w:t>4</w:t>
      </w:r>
      <w:r w:rsidR="00F93BA7" w:rsidRPr="00F93BA7">
        <w:rPr>
          <w:highlight w:val="white"/>
        </w:rPr>
        <w:t>.1. Cél meghatározása</w:t>
      </w:r>
      <w:bookmarkEnd w:id="331"/>
      <w:bookmarkEnd w:id="332"/>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Célunk tehát képfeldolgozással lehető legpontosabban meghatározni, hogy épp esik-e az adott időpillanatban, és ebből kikövetkeztetni, hogy mikor kezdett esni</w:t>
      </w:r>
      <w:del w:id="333" w:author="VZ" w:date="2014-11-02T18:22:00Z">
        <w:r w:rsidRPr="00F93BA7" w:rsidDel="005661C8">
          <w:rPr>
            <w:highlight w:val="white"/>
          </w:rPr>
          <w:delText>,</w:delText>
        </w:r>
      </w:del>
      <w:r w:rsidRPr="00F93BA7">
        <w:rPr>
          <w:highlight w:val="white"/>
        </w:rPr>
        <w:t xml:space="preserve">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del w:id="334" w:author="VZ" w:date="2014-11-02T18:24:00Z">
        <w:r w:rsidRPr="00F93BA7" w:rsidDel="005661C8">
          <w:rPr>
            <w:highlight w:val="white"/>
          </w:rPr>
          <w:delText>jó hír</w:delText>
        </w:r>
      </w:del>
      <w:ins w:id="335" w:author="VZ" w:date="2014-11-02T18:24:00Z">
        <w:r w:rsidR="005661C8">
          <w:rPr>
            <w:highlight w:val="white"/>
          </w:rPr>
          <w:t>lehetőséget biztosít a kiértékelésre</w:t>
        </w:r>
      </w:ins>
      <w:r w:rsidRPr="00F93BA7">
        <w:rPr>
          <w:highlight w:val="white"/>
        </w:rPr>
        <w:t>, ám csak 10 percenként készül három fényképet tartalmazó sorozatkép, emiatt a pontos időpontokat csak megbecsülni tudjuk. További nehézségeket okoz az, hogy a kamer</w:t>
      </w:r>
      <w:ins w:id="336" w:author="VZ" w:date="2014-11-02T18:24:00Z">
        <w:r w:rsidR="005661C8">
          <w:rPr>
            <w:highlight w:val="white"/>
          </w:rPr>
          <w:t xml:space="preserve">a </w:t>
        </w:r>
      </w:ins>
      <w:del w:id="337" w:author="VZ" w:date="2014-11-02T18:24:00Z">
        <w:r w:rsidRPr="00F93BA7" w:rsidDel="005661C8">
          <w:rPr>
            <w:highlight w:val="white"/>
          </w:rPr>
          <w:delText xml:space="preserve">án beállított </w:delText>
        </w:r>
      </w:del>
      <w:r w:rsidRPr="00F93BA7">
        <w:rPr>
          <w:highlight w:val="white"/>
        </w:rPr>
        <w:t>fókusz</w:t>
      </w:r>
      <w:ins w:id="338" w:author="VZ" w:date="2014-11-02T18:24:00Z">
        <w:r w:rsidR="005661C8">
          <w:rPr>
            <w:highlight w:val="white"/>
          </w:rPr>
          <w:t>a</w:t>
        </w:r>
      </w:ins>
      <w:r w:rsidRPr="00F93BA7">
        <w:rPr>
          <w:highlight w:val="white"/>
        </w:rPr>
        <w:t xml:space="preserve">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w:t>
      </w:r>
      <w:del w:id="339" w:author="VZ" w:date="2014-11-02T18:25:00Z">
        <w:r w:rsidRPr="00F93BA7" w:rsidDel="005661C8">
          <w:rPr>
            <w:highlight w:val="white"/>
          </w:rPr>
          <w:delText xml:space="preserve"> lehető leg</w:delText>
        </w:r>
      </w:del>
      <w:ins w:id="340" w:author="VZ" w:date="2014-11-02T18:25:00Z">
        <w:r w:rsidR="005661C8">
          <w:rPr>
            <w:highlight w:val="white"/>
          </w:rPr>
          <w:t xml:space="preserve">z </w:t>
        </w:r>
      </w:ins>
      <w:r w:rsidRPr="00F93BA7">
        <w:rPr>
          <w:highlight w:val="white"/>
        </w:rPr>
        <w:t>optimális</w:t>
      </w:r>
      <w:del w:id="341" w:author="VZ" w:date="2014-11-02T18:25:00Z">
        <w:r w:rsidRPr="00F93BA7" w:rsidDel="005661C8">
          <w:rPr>
            <w:highlight w:val="white"/>
          </w:rPr>
          <w:delText>abb</w:delText>
        </w:r>
      </w:del>
      <w:r w:rsidRPr="00F93BA7">
        <w:rPr>
          <w:highlight w:val="white"/>
        </w:rPr>
        <w:t xml:space="preserve"> algoritmust, ismernünk kell, hogy milyen tulajdonságokkal rendelkezik egy esőcsepp, mely egy üveglapon – esetünkben egy burán – landol.</w:t>
      </w:r>
    </w:p>
    <w:p w:rsidR="00F93BA7" w:rsidRPr="00F93BA7" w:rsidRDefault="003B7556" w:rsidP="00C65D87">
      <w:pPr>
        <w:pStyle w:val="Cmsor2"/>
      </w:pPr>
      <w:bookmarkStart w:id="342" w:name="h.tk88o6zev3nf" w:colFirst="0" w:colLast="0"/>
      <w:bookmarkStart w:id="343" w:name="_Toc385287735"/>
      <w:bookmarkStart w:id="344" w:name="_Toc385409439"/>
      <w:bookmarkEnd w:id="342"/>
      <w:r>
        <w:rPr>
          <w:highlight w:val="white"/>
        </w:rPr>
        <w:t>4</w:t>
      </w:r>
      <w:r w:rsidR="00F93BA7" w:rsidRPr="00F93BA7">
        <w:rPr>
          <w:highlight w:val="white"/>
        </w:rPr>
        <w:t>.2. Esőcseppek fizikai jellemzői</w:t>
      </w:r>
      <w:bookmarkEnd w:id="343"/>
      <w:bookmarkEnd w:id="344"/>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w:t>
      </w:r>
      <w:commentRangeStart w:id="345"/>
      <w:r w:rsidRPr="00F93BA7">
        <w:rPr>
          <w:highlight w:val="white"/>
        </w:rPr>
        <w:t xml:space="preserve">szferoid </w:t>
      </w:r>
      <w:commentRangeEnd w:id="345"/>
      <w:r w:rsidR="005661C8">
        <w:rPr>
          <w:rStyle w:val="Jegyzethivatkozs"/>
        </w:rPr>
        <w:commentReference w:id="345"/>
      </w:r>
      <w:r w:rsidRPr="00F93BA7">
        <w:rPr>
          <w:highlight w:val="white"/>
        </w:rPr>
        <w:t xml:space="preserve">felé tendál. </w:t>
      </w:r>
      <w:r w:rsidR="004842F3">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4842F3">
        <w:rPr>
          <w:highlight w:val="white"/>
        </w:rPr>
        <w:fldChar w:fldCharType="separate"/>
      </w:r>
      <w:r w:rsidR="00BA0FBB" w:rsidRPr="00BA0FBB">
        <w:rPr>
          <w:noProof/>
          <w:highlight w:val="white"/>
        </w:rPr>
        <w:t>[13]</w:t>
      </w:r>
      <w:r w:rsidR="004842F3">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del w:id="346" w:author="VZ" w:date="2014-11-02T18:27:00Z">
        <w:r w:rsidRPr="00C65D87" w:rsidDel="005661C8">
          <w:rPr>
            <w:highlight w:val="white"/>
          </w:rPr>
          <w:delText>.</w:delText>
        </w:r>
      </w:del>
      <w:r w:rsidR="004F0315">
        <w:t xml:space="preserve"> (lásd </w:t>
      </w:r>
      <w:r w:rsidR="005F25E6">
        <w:t>17</w:t>
      </w:r>
      <w:r w:rsidR="004F0315">
        <w:t>. ábra)</w:t>
      </w:r>
      <w:ins w:id="347" w:author="VZ" w:date="2014-11-02T18:27:00Z">
        <w:r w:rsidR="005661C8">
          <w:t>.</w:t>
        </w:r>
      </w:ins>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732702" cy="1917590"/>
                    </a:xfrm>
                    <a:prstGeom prst="rect">
                      <a:avLst/>
                    </a:prstGeom>
                  </pic:spPr>
                </pic:pic>
              </a:graphicData>
            </a:graphic>
          </wp:inline>
        </w:drawing>
      </w:r>
    </w:p>
    <w:p w:rsidR="004F0315" w:rsidRPr="00F93BA7" w:rsidRDefault="00025EF2"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w:t>
      </w:r>
      <w:commentRangeStart w:id="348"/>
      <w:r w:rsidR="004F0315">
        <w:rPr>
          <w:noProof/>
        </w:rPr>
        <w:t>azonban</w:t>
      </w:r>
      <w:commentRangeEnd w:id="348"/>
      <w:r w:rsidR="005661C8">
        <w:rPr>
          <w:rStyle w:val="Jegyzethivatkozs"/>
          <w:i w:val="0"/>
          <w:iCs w:val="0"/>
        </w:rPr>
        <w:commentReference w:id="348"/>
      </w:r>
      <w:r w:rsidR="004F0315">
        <w:rPr>
          <w:noProof/>
        </w:rPr>
        <w:t xml:space="preserve"> </w:t>
      </w:r>
    </w:p>
    <w:p w:rsidR="00F93BA7" w:rsidRPr="00F93BA7" w:rsidRDefault="00F93BA7" w:rsidP="00C65D87">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del w:id="349" w:author="VZ" w:date="2014-11-02T18:27:00Z">
        <w:r w:rsidRPr="00F93BA7" w:rsidDel="005661C8">
          <w:rPr>
            <w:highlight w:val="white"/>
          </w:rPr>
          <w:delText xml:space="preserve">- </w:delText>
        </w:r>
      </w:del>
      <w:ins w:id="350" w:author="VZ" w:date="2014-11-02T18:27:00Z">
        <w:r w:rsidR="005661C8">
          <w:rPr>
            <w:highlight w:val="white"/>
          </w:rPr>
          <w:t>–</w:t>
        </w:r>
        <w:r w:rsidR="005661C8" w:rsidRPr="00F93BA7">
          <w:rPr>
            <w:highlight w:val="white"/>
          </w:rPr>
          <w:t xml:space="preserve"> </w:t>
        </w:r>
      </w:ins>
      <w:r w:rsidRPr="00F93BA7">
        <w:rPr>
          <w:highlight w:val="white"/>
        </w:rPr>
        <w:t>ez utóbbiak főleg a</w:t>
      </w:r>
      <w:r w:rsidRPr="00F93BA7">
        <w:t xml:space="preserve"> világos területeken </w:t>
      </w:r>
      <w:del w:id="351" w:author="VZ" w:date="2014-11-02T18:27:00Z">
        <w:r w:rsidRPr="00F93BA7" w:rsidDel="005661C8">
          <w:delText>-</w:delText>
        </w:r>
        <w:r w:rsidRPr="00F93BA7" w:rsidDel="005661C8">
          <w:rPr>
            <w:highlight w:val="white"/>
          </w:rPr>
          <w:delText xml:space="preserve">, </w:delText>
        </w:r>
      </w:del>
      <w:ins w:id="352" w:author="VZ" w:date="2014-11-02T18:27:00Z">
        <w:r w:rsidR="005661C8">
          <w:t>–</w:t>
        </w:r>
        <w:r w:rsidR="005661C8" w:rsidRPr="00F93BA7">
          <w:rPr>
            <w:highlight w:val="white"/>
          </w:rPr>
          <w:t xml:space="preserve">, </w:t>
        </w:r>
      </w:ins>
      <w:r w:rsidRPr="00F93BA7">
        <w:rPr>
          <w:highlight w:val="white"/>
        </w:rPr>
        <w:t xml:space="preserve">így minden szempontot figyelembe kell vennünk detektáláskor. Éldetektáló algoritmusunk remekül alkalmazható azon esetekre, amikor a cseppek élesen elkülönülnek a </w:t>
      </w:r>
      <w:del w:id="353" w:author="VZ" w:date="2014-11-02T18:28:00Z">
        <w:r w:rsidRPr="00F93BA7" w:rsidDel="005661C8">
          <w:rPr>
            <w:highlight w:val="white"/>
          </w:rPr>
          <w:delText>háttértól</w:delText>
        </w:r>
      </w:del>
      <w:ins w:id="354" w:author="VZ" w:date="2014-11-02T18:28:00Z">
        <w:r w:rsidR="005661C8" w:rsidRPr="00F93BA7">
          <w:rPr>
            <w:highlight w:val="white"/>
          </w:rPr>
          <w:t>háttért</w:t>
        </w:r>
        <w:r w:rsidR="005661C8">
          <w:rPr>
            <w:highlight w:val="white"/>
          </w:rPr>
          <w:t>ő</w:t>
        </w:r>
        <w:r w:rsidR="005661C8" w:rsidRPr="00F93BA7">
          <w:rPr>
            <w:highlight w:val="white"/>
          </w:rPr>
          <w:t>l</w:t>
        </w:r>
      </w:ins>
      <w:r w:rsidRPr="00F93BA7">
        <w:rPr>
          <w:highlight w:val="white"/>
        </w:rPr>
        <w:t>,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355" w:name="h.woy372w68p6g" w:colFirst="0" w:colLast="0"/>
      <w:bookmarkStart w:id="356" w:name="_Toc385287736"/>
      <w:bookmarkStart w:id="357" w:name="_Toc385409440"/>
      <w:bookmarkEnd w:id="355"/>
      <w:r>
        <w:rPr>
          <w:highlight w:val="white"/>
        </w:rPr>
        <w:t>4</w:t>
      </w:r>
      <w:r w:rsidR="00F93BA7" w:rsidRPr="00F93BA7">
        <w:rPr>
          <w:highlight w:val="white"/>
        </w:rPr>
        <w:t xml:space="preserve">.3. </w:t>
      </w:r>
      <w:del w:id="358" w:author="VZ" w:date="2014-11-02T18:28:00Z">
        <w:r w:rsidR="00F93BA7" w:rsidRPr="00F93BA7" w:rsidDel="005661C8">
          <w:delText xml:space="preserve">Lehetőségek </w:delText>
        </w:r>
      </w:del>
      <w:ins w:id="359" w:author="VZ" w:date="2014-11-02T18:28:00Z">
        <w:r w:rsidR="005661C8">
          <w:t xml:space="preserve">Az </w:t>
        </w:r>
      </w:ins>
      <w:r w:rsidR="00F93BA7" w:rsidRPr="00F93BA7">
        <w:t>eső</w:t>
      </w:r>
      <w:del w:id="360" w:author="VZ" w:date="2014-11-02T18:28:00Z">
        <w:r w:rsidR="00F93BA7" w:rsidRPr="00F93BA7" w:rsidDel="005661C8">
          <w:delText xml:space="preserve"> </w:delText>
        </w:r>
      </w:del>
      <w:r w:rsidR="00F93BA7" w:rsidRPr="00F93BA7">
        <w:t>detektálás</w:t>
      </w:r>
      <w:ins w:id="361" w:author="VZ" w:date="2014-11-02T18:28:00Z">
        <w:r w:rsidR="005661C8">
          <w:t xml:space="preserve"> </w:t>
        </w:r>
      </w:ins>
      <w:del w:id="362" w:author="VZ" w:date="2014-11-02T18:28:00Z">
        <w:r w:rsidR="00F93BA7" w:rsidRPr="00F93BA7" w:rsidDel="005661C8">
          <w:delText>ára</w:delText>
        </w:r>
      </w:del>
      <w:bookmarkEnd w:id="356"/>
      <w:bookmarkEnd w:id="357"/>
      <w:ins w:id="363" w:author="VZ" w:date="2014-11-02T18:29:00Z">
        <w:r w:rsidR="005661C8">
          <w:t xml:space="preserve"> lehetőségei</w:t>
        </w:r>
      </w:ins>
    </w:p>
    <w:p w:rsidR="00F93BA7" w:rsidRPr="00F93BA7" w:rsidRDefault="003B7556" w:rsidP="00C65D87">
      <w:pPr>
        <w:pStyle w:val="Cmsor3"/>
      </w:pPr>
      <w:bookmarkStart w:id="364" w:name="h.z33egx7lasbn" w:colFirst="0" w:colLast="0"/>
      <w:bookmarkStart w:id="365" w:name="_Toc385287737"/>
      <w:bookmarkStart w:id="366" w:name="_Toc385409441"/>
      <w:bookmarkEnd w:id="364"/>
      <w:r>
        <w:rPr>
          <w:highlight w:val="white"/>
        </w:rPr>
        <w:t>4</w:t>
      </w:r>
      <w:r w:rsidR="00F93BA7" w:rsidRPr="00F93BA7">
        <w:rPr>
          <w:highlight w:val="white"/>
        </w:rPr>
        <w:t>.3.1. Esővonalak detektálása hisztogram vizsgálattal mozgókép sorozaton</w:t>
      </w:r>
      <w:bookmarkEnd w:id="365"/>
      <w:bookmarkEnd w:id="366"/>
    </w:p>
    <w:p w:rsidR="00F93BA7" w:rsidRPr="00F93BA7" w:rsidRDefault="00F93BA7" w:rsidP="00C65D87">
      <w:r w:rsidRPr="00F93BA7">
        <w:rPr>
          <w:highlight w:val="white"/>
        </w:rPr>
        <w:t xml:space="preserve">Létezik olyan megközelítése a problémának, amely egy videó képeinek a feldolgozásával kísérli meg </w:t>
      </w:r>
      <w:del w:id="367" w:author="VZ" w:date="2014-11-02T18:29:00Z">
        <w:r w:rsidRPr="00F93BA7" w:rsidDel="005661C8">
          <w:rPr>
            <w:highlight w:val="white"/>
          </w:rPr>
          <w:delText xml:space="preserve">jelen esetben </w:delText>
        </w:r>
      </w:del>
      <w:r w:rsidRPr="00F93BA7">
        <w:rPr>
          <w:highlight w:val="white"/>
        </w:rPr>
        <w:t>az eső</w:t>
      </w:r>
      <w:del w:id="368" w:author="VZ" w:date="2014-11-02T18:29:00Z">
        <w:r w:rsidRPr="00F93BA7" w:rsidDel="005661C8">
          <w:rPr>
            <w:highlight w:val="white"/>
          </w:rPr>
          <w:delText xml:space="preserve"> </w:delText>
        </w:r>
      </w:del>
      <w:r w:rsidRPr="00F93BA7">
        <w:rPr>
          <w:highlight w:val="white"/>
        </w:rPr>
        <w:t xml:space="preserve">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del w:id="369" w:author="VZ" w:date="2014-11-02T18:29:00Z">
        <w:r w:rsidRPr="00F93BA7" w:rsidDel="005661C8">
          <w:rPr>
            <w:highlight w:val="white"/>
          </w:rPr>
          <w:delText xml:space="preserve">kiszórni </w:delText>
        </w:r>
      </w:del>
      <w:ins w:id="370" w:author="VZ" w:date="2014-11-02T18:29:00Z">
        <w:r w:rsidR="005661C8">
          <w:rPr>
            <w:highlight w:val="white"/>
          </w:rPr>
          <w:t>elhagyni</w:t>
        </w:r>
        <w:r w:rsidR="005661C8" w:rsidRPr="00F93BA7">
          <w:rPr>
            <w:highlight w:val="white"/>
          </w:rPr>
          <w:t xml:space="preserve"> </w:t>
        </w:r>
      </w:ins>
      <w:r w:rsidRPr="00F93BA7">
        <w:rPr>
          <w:highlight w:val="white"/>
        </w:rPr>
        <w:t>azokat az objektumokat, melyek nem az esővonalak által generált különbséget eredményezik</w:t>
      </w:r>
      <w:del w:id="371" w:author="VZ" w:date="2014-11-02T18:29:00Z">
        <w:r w:rsidR="00916239" w:rsidDel="005661C8">
          <w:rPr>
            <w:highlight w:val="white"/>
          </w:rPr>
          <w:delText>.</w:delText>
        </w:r>
      </w:del>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ins w:id="372" w:author="VZ" w:date="2014-11-02T18:29:00Z">
        <w:r w:rsidR="005661C8">
          <w:t>.</w:t>
        </w:r>
      </w:ins>
    </w:p>
    <w:p w:rsidR="00F93BA7" w:rsidRPr="00F93BA7" w:rsidRDefault="00F93BA7" w:rsidP="00FD1AE9">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ins w:id="373" w:author="VZ" w:date="2014-11-02T18:31:00Z">
        <w:r w:rsidR="009B295A">
          <w:rPr>
            <w:highlight w:val="white"/>
          </w:rPr>
          <w:t>(</w:t>
        </w:r>
        <w:r w:rsidR="009B295A" w:rsidRPr="00F93BA7">
          <w:rPr>
            <w:i/>
            <w:highlight w:val="white"/>
          </w:rPr>
          <w:t>I</w:t>
        </w:r>
        <w:r w:rsidR="009B295A" w:rsidRPr="00F93BA7">
          <w:rPr>
            <w:i/>
            <w:highlight w:val="white"/>
            <w:vertAlign w:val="subscript"/>
          </w:rPr>
          <w:t>FG</w:t>
        </w:r>
        <w:r w:rsidR="009B295A">
          <w:rPr>
            <w:highlight w:val="white"/>
          </w:rPr>
          <w:t xml:space="preserve">) </w:t>
        </w:r>
      </w:ins>
      <w:r w:rsidRPr="00F93BA7">
        <w:rPr>
          <w:highlight w:val="white"/>
        </w:rPr>
        <w:t xml:space="preserve">kivonjuk a háttérmodell </w:t>
      </w:r>
      <w:ins w:id="374" w:author="VZ" w:date="2014-11-02T18:31:00Z">
        <w:r w:rsidR="009B295A">
          <w:rPr>
            <w:highlight w:val="white"/>
          </w:rPr>
          <w:t>(</w:t>
        </w:r>
      </w:ins>
      <w:ins w:id="375" w:author="VZ" w:date="2014-11-02T18:32:00Z">
        <w:r w:rsidR="009B295A" w:rsidRPr="00F93BA7">
          <w:rPr>
            <w:i/>
            <w:highlight w:val="white"/>
          </w:rPr>
          <w:t>I</w:t>
        </w:r>
        <w:r w:rsidR="009B295A" w:rsidRPr="00F93BA7">
          <w:rPr>
            <w:i/>
            <w:highlight w:val="white"/>
            <w:vertAlign w:val="subscript"/>
          </w:rPr>
          <w:t>BG</w:t>
        </w:r>
      </w:ins>
      <w:ins w:id="376" w:author="VZ" w:date="2014-11-02T18:31:00Z">
        <w:r w:rsidR="009B295A">
          <w:rPr>
            <w:highlight w:val="white"/>
          </w:rPr>
          <w:t xml:space="preserve">) </w:t>
        </w:r>
      </w:ins>
      <w:del w:id="377" w:author="VZ" w:date="2014-11-02T18:32:00Z">
        <w:r w:rsidRPr="00F93BA7" w:rsidDel="009B295A">
          <w:rPr>
            <w:highlight w:val="white"/>
          </w:rPr>
          <w:delText xml:space="preserve">intenzitásértékeiből </w:delText>
        </w:r>
      </w:del>
      <w:ins w:id="378" w:author="VZ" w:date="2014-11-02T18:32:00Z">
        <w:r w:rsidR="009B295A" w:rsidRPr="00F93BA7">
          <w:rPr>
            <w:highlight w:val="white"/>
          </w:rPr>
          <w:t>intenzitásérték</w:t>
        </w:r>
        <w:r w:rsidR="009B295A">
          <w:rPr>
            <w:highlight w:val="white"/>
          </w:rPr>
          <w:t>ét</w:t>
        </w:r>
        <w:r w:rsidR="009B295A" w:rsidRPr="00F93BA7">
          <w:rPr>
            <w:highlight w:val="white"/>
          </w:rPr>
          <w:t xml:space="preserve"> </w:t>
        </w:r>
      </w:ins>
      <w:r w:rsidRPr="00F93BA7">
        <w:rPr>
          <w:highlight w:val="white"/>
        </w:rPr>
        <w:t>a (</w:t>
      </w:r>
      <w:del w:id="379" w:author="VZ" w:date="2014-11-02T18:30:00Z">
        <w:r w:rsidRPr="00F93BA7" w:rsidDel="005661C8">
          <w:rPr>
            <w:highlight w:val="white"/>
          </w:rPr>
          <w:delText>21</w:delText>
        </w:r>
      </w:del>
      <w:ins w:id="380" w:author="VZ" w:date="2014-11-02T18:30:00Z">
        <w:r w:rsidR="005661C8">
          <w:rPr>
            <w:highlight w:val="white"/>
          </w:rPr>
          <w:t>16</w:t>
        </w:r>
      </w:ins>
      <w:r w:rsidRPr="00F93BA7">
        <w:rPr>
          <w:highlight w:val="white"/>
        </w:rPr>
        <w:t>)</w:t>
      </w:r>
      <w:del w:id="381" w:author="VZ" w:date="2014-11-02T18:30:00Z">
        <w:r w:rsidRPr="00F93BA7" w:rsidDel="005661C8">
          <w:rPr>
            <w:highlight w:val="white"/>
          </w:rPr>
          <w:delText>-es</w:delText>
        </w:r>
      </w:del>
      <w:r w:rsidRPr="00F93BA7">
        <w:rPr>
          <w:highlight w:val="white"/>
        </w:rPr>
        <w:t xml:space="preserve">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del w:id="382" w:author="VZ" w:date="2014-11-02T18:31:00Z">
        <w:r w:rsidR="00916239" w:rsidDel="005661C8">
          <w:rPr>
            <w:highlight w:val="white"/>
          </w:rPr>
          <w:delText>.</w:delText>
        </w:r>
      </w:del>
      <w:r w:rsidR="0031574D">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ins w:id="383" w:author="VZ" w:date="2014-11-02T18:31:00Z">
        <w:r w:rsidR="005661C8">
          <w:t>.</w:t>
        </w:r>
      </w:ins>
    </w:p>
    <w:p w:rsidR="00F93BA7" w:rsidRPr="00F93BA7" w:rsidRDefault="00F93BA7" w:rsidP="00FD1AE9">
      <w:pPr>
        <w:tabs>
          <w:tab w:val="right" w:pos="9072"/>
        </w:tabs>
      </w:pPr>
      <w:r w:rsidRPr="00F93BA7">
        <w:rPr>
          <w:i/>
          <w:highlight w:val="white"/>
        </w:rPr>
        <w:t>ΔI =</w:t>
      </w:r>
      <w:ins w:id="384" w:author="VZ" w:date="2014-11-02T18:32:00Z">
        <w:r w:rsidR="009B295A">
          <w:rPr>
            <w:i/>
            <w:highlight w:val="white"/>
          </w:rPr>
          <w:t xml:space="preserve"> </w:t>
        </w:r>
      </w:ins>
      <w:ins w:id="385" w:author="VZ" w:date="2014-11-02T18:33:00Z">
        <w:r w:rsidR="009B295A">
          <w:rPr>
            <w:highlight w:val="white"/>
          </w:rPr>
          <w:t>abs</w:t>
        </w:r>
      </w:ins>
      <w:ins w:id="386" w:author="VZ" w:date="2014-11-02T18:32:00Z">
        <w:r w:rsidR="009B295A">
          <w:rPr>
            <w:highlight w:val="white"/>
          </w:rPr>
          <w:t>(</w:t>
        </w:r>
      </w:ins>
      <w:del w:id="387" w:author="VZ" w:date="2014-11-02T18:32:00Z">
        <w:r w:rsidRPr="00F93BA7" w:rsidDel="009B295A">
          <w:rPr>
            <w:i/>
            <w:highlight w:val="white"/>
          </w:rPr>
          <w:delText xml:space="preserve"> </w:delText>
        </w:r>
      </w:del>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ins w:id="388" w:author="VZ" w:date="2014-11-02T18:32:00Z">
        <w:r w:rsidR="009B295A">
          <w:rPr>
            <w:highlight w:val="white"/>
          </w:rPr>
          <w:t xml:space="preserve">) </w:t>
        </w:r>
      </w:ins>
      <w:r w:rsidRPr="00F93BA7">
        <w:rPr>
          <w:i/>
          <w:highlight w:val="white"/>
        </w:rPr>
        <w:t>≥</w:t>
      </w:r>
      <w:ins w:id="389" w:author="VZ" w:date="2014-11-02T18:32:00Z">
        <w:r w:rsidR="009B295A">
          <w:rPr>
            <w:i/>
            <w:highlight w:val="white"/>
          </w:rPr>
          <w:t xml:space="preserve"> </w:t>
        </w:r>
      </w:ins>
      <w:r w:rsidRPr="00F93BA7">
        <w:rPr>
          <w:i/>
          <w:highlight w:val="white"/>
        </w:rPr>
        <w:t xml:space="preserve"> c</w:t>
      </w:r>
      <w:r w:rsidRPr="00F93BA7">
        <w:rPr>
          <w:highlight w:val="white"/>
        </w:rPr>
        <w:tab/>
        <w:t>(</w:t>
      </w:r>
      <w:del w:id="390" w:author="VZ" w:date="2014-11-02T18:30:00Z">
        <w:r w:rsidRPr="00F93BA7" w:rsidDel="005661C8">
          <w:rPr>
            <w:highlight w:val="white"/>
          </w:rPr>
          <w:delText>21</w:delText>
        </w:r>
      </w:del>
      <w:ins w:id="391" w:author="VZ" w:date="2014-11-02T18:30:00Z">
        <w:r w:rsidR="005661C8">
          <w:rPr>
            <w:highlight w:val="white"/>
          </w:rPr>
          <w:t>16</w:t>
        </w:r>
      </w:ins>
      <w:r w:rsidRPr="00F93BA7">
        <w:rPr>
          <w:highlight w:val="white"/>
        </w:rPr>
        <w:t>)</w:t>
      </w:r>
    </w:p>
    <w:p w:rsidR="00F93BA7" w:rsidRPr="00F93BA7" w:rsidRDefault="00F93BA7" w:rsidP="00C65D87">
      <w:r w:rsidRPr="00F93BA7">
        <w:rPr>
          <w:highlight w:val="white"/>
        </w:rPr>
        <w:t>Végül az objektumok orientációi alapján eldöntjük, hogy mely</w:t>
      </w:r>
      <w:ins w:id="392" w:author="VZ" w:date="2014-11-02T18:33:00Z">
        <w:r w:rsidR="009B295A">
          <w:rPr>
            <w:highlight w:val="white"/>
          </w:rPr>
          <w:t>ik</w:t>
        </w:r>
      </w:ins>
      <w:del w:id="393" w:author="VZ" w:date="2014-11-02T18:33:00Z">
        <w:r w:rsidRPr="00F93BA7" w:rsidDel="009B295A">
          <w:rPr>
            <w:highlight w:val="white"/>
          </w:rPr>
          <w:delText xml:space="preserve"> orientáció</w:delText>
        </w:r>
      </w:del>
      <w:r w:rsidRPr="00F93BA7">
        <w:rPr>
          <w:highlight w:val="white"/>
        </w:rPr>
        <w:t xml:space="preserve"> az, amely legjobban jellemzi az esővonalakat. Ehhez az egyes irányokból hisztogramot számolunk, majd ez alapján </w:t>
      </w:r>
      <w:del w:id="394" w:author="VZ" w:date="2014-11-02T18:33:00Z">
        <w:r w:rsidRPr="00F93BA7" w:rsidDel="009B295A">
          <w:rPr>
            <w:highlight w:val="white"/>
          </w:rPr>
          <w:delText>maga</w:delText>
        </w:r>
      </w:del>
      <w:r w:rsidRPr="00F93BA7">
        <w:rPr>
          <w:highlight w:val="white"/>
        </w:rPr>
        <w:t>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del w:id="395" w:author="VZ" w:date="2014-11-02T18:34:00Z">
        <w:r w:rsidR="00916239" w:rsidDel="009B295A">
          <w:rPr>
            <w:highlight w:val="white"/>
          </w:rPr>
          <w:delText>.</w:delText>
        </w:r>
      </w:del>
      <w:r w:rsidR="00916239">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ins w:id="396" w:author="VZ" w:date="2014-11-02T18:34:00Z">
        <w:r w:rsidR="009B295A">
          <w:t>.</w:t>
        </w:r>
      </w:ins>
    </w:p>
    <w:p w:rsidR="00480705" w:rsidRDefault="00480705" w:rsidP="00480705">
      <w:pPr>
        <w:keepNext/>
        <w:ind w:firstLine="0"/>
        <w:jc w:val="center"/>
      </w:pPr>
      <w:r>
        <w:rPr>
          <w:noProof/>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56550" cy="2283067"/>
                    </a:xfrm>
                    <a:prstGeom prst="rect">
                      <a:avLst/>
                    </a:prstGeom>
                  </pic:spPr>
                </pic:pic>
              </a:graphicData>
            </a:graphic>
          </wp:inline>
        </w:drawing>
      </w:r>
    </w:p>
    <w:p w:rsidR="00480705" w:rsidRPr="00480705" w:rsidRDefault="004842F3"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ins w:id="397" w:author="VZ" w:date="2014-11-02T18:34:00Z">
        <w:r w:rsidR="009B295A">
          <w:t xml:space="preserve"> </w:t>
        </w:r>
        <w:r w:rsidR="009B295A">
          <w:rPr>
            <w:i w:val="0"/>
          </w:rPr>
          <w:t>[15]</w:t>
        </w:r>
      </w:ins>
      <w:r w:rsidR="00480705" w:rsidRPr="00480705">
        <w:t>.</w:t>
      </w:r>
    </w:p>
    <w:p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F93BA7" w:rsidRPr="00F93BA7" w:rsidRDefault="003B7556" w:rsidP="00C65D87">
      <w:pPr>
        <w:pStyle w:val="Cmsor3"/>
      </w:pPr>
      <w:bookmarkStart w:id="398" w:name="h.bi29lsnla3zl" w:colFirst="0" w:colLast="0"/>
      <w:bookmarkStart w:id="399" w:name="_Toc385287738"/>
      <w:bookmarkStart w:id="400" w:name="_Toc385409442"/>
      <w:bookmarkEnd w:id="398"/>
      <w:r>
        <w:rPr>
          <w:highlight w:val="white"/>
        </w:rPr>
        <w:t>4</w:t>
      </w:r>
      <w:r w:rsidR="00F93BA7" w:rsidRPr="00F93BA7">
        <w:rPr>
          <w:highlight w:val="white"/>
        </w:rPr>
        <w:t>.3.2. Esőcseppek felismerése gépjármű szélvédőjén</w:t>
      </w:r>
      <w:bookmarkEnd w:id="399"/>
      <w:bookmarkEnd w:id="400"/>
    </w:p>
    <w:p w:rsidR="00F93BA7" w:rsidRPr="00F93BA7" w:rsidRDefault="00F93BA7" w:rsidP="00C65D87">
      <w:r w:rsidRPr="00F93BA7">
        <w:rPr>
          <w:highlight w:val="white"/>
        </w:rPr>
        <w:t>Egy másik megközelítés</w:t>
      </w:r>
      <w:ins w:id="401" w:author="VZ" w:date="2014-11-02T18:35:00Z">
        <w:r w:rsidR="009B295A">
          <w:rPr>
            <w:highlight w:val="white"/>
          </w:rPr>
          <w:t>,</w:t>
        </w:r>
      </w:ins>
      <w:r w:rsidRPr="00F93BA7">
        <w:rPr>
          <w:highlight w:val="white"/>
        </w:rPr>
        <w:t xml:space="preserve"> a</w:t>
      </w:r>
      <w:ins w:id="402" w:author="VZ" w:date="2014-11-02T18:34:00Z">
        <w:r w:rsidR="009B295A">
          <w:rPr>
            <w:highlight w:val="white"/>
          </w:rPr>
          <w:t>mi jobban hasonlít a mi problémánkra</w:t>
        </w:r>
      </w:ins>
      <w:del w:id="403" w:author="VZ" w:date="2014-11-02T18:35:00Z">
        <w:r w:rsidRPr="00F93BA7" w:rsidDel="009B295A">
          <w:rPr>
            <w:highlight w:val="white"/>
          </w:rPr>
          <w:delText>z</w:delText>
        </w:r>
      </w:del>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ins w:id="404" w:author="VZ" w:date="2014-11-02T18:35:00Z">
        <w:r w:rsidR="009B295A">
          <w:rPr>
            <w:highlight w:val="white"/>
          </w:rPr>
          <w:t>ás történt</w:t>
        </w:r>
      </w:ins>
      <w:del w:id="405" w:author="VZ" w:date="2014-11-02T18:35:00Z">
        <w:r w:rsidRPr="00F93BA7" w:rsidDel="009B295A">
          <w:rPr>
            <w:highlight w:val="white"/>
          </w:rPr>
          <w:delText>ott</w:delText>
        </w:r>
      </w:del>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del w:id="406" w:author="VZ" w:date="2014-11-02T18:36:00Z">
        <w:r w:rsidRPr="00F93BA7" w:rsidDel="009B295A">
          <w:rPr>
            <w:highlight w:val="white"/>
          </w:rPr>
          <w:delText>.</w:delText>
        </w:r>
      </w:del>
      <w:r w:rsidR="00480705">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 xml:space="preserve">, </w:t>
      </w:r>
      <w:r w:rsidR="004842F3">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4842F3">
        <w:rPr>
          <w:highlight w:val="white"/>
        </w:rPr>
        <w:fldChar w:fldCharType="separate"/>
      </w:r>
      <w:r w:rsidR="00BA0FBB" w:rsidRPr="00BA0FBB">
        <w:rPr>
          <w:noProof/>
          <w:highlight w:val="white"/>
        </w:rPr>
        <w:t>[16]</w:t>
      </w:r>
      <w:r w:rsidR="004842F3">
        <w:rPr>
          <w:highlight w:val="white"/>
        </w:rPr>
        <w:fldChar w:fldCharType="end"/>
      </w:r>
      <w:ins w:id="407" w:author="VZ" w:date="2014-11-02T18:36:00Z">
        <w:r w:rsidR="009B295A">
          <w:t>.</w:t>
        </w:r>
      </w:ins>
    </w:p>
    <w:p w:rsidR="006B39E2" w:rsidRDefault="006B39E2" w:rsidP="006B39E2">
      <w:pPr>
        <w:keepNext/>
        <w:ind w:firstLine="0"/>
      </w:pPr>
      <w:r>
        <w:rPr>
          <w:noProof/>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commentRangeStart w:id="408"/>
    <w:p w:rsidR="006B39E2" w:rsidRPr="00F93BA7" w:rsidRDefault="00025EF2" w:rsidP="006B39E2">
      <w:pPr>
        <w:pStyle w:val="Kpalrs"/>
      </w:pPr>
      <w:r>
        <w:fldChar w:fldCharType="begin"/>
      </w:r>
      <w:r>
        <w:instrText xml:space="preserve"> SEQ ábra \* ARABIC </w:instrText>
      </w:r>
      <w:r>
        <w:fldChar w:fldCharType="separate"/>
      </w:r>
      <w:r w:rsidR="00F645D6">
        <w:rPr>
          <w:noProof/>
        </w:rPr>
        <w:t>19</w:t>
      </w:r>
      <w:r>
        <w:rPr>
          <w:noProof/>
        </w:rPr>
        <w:fldChar w:fldCharType="end"/>
      </w:r>
      <w:r w:rsidR="006B39E2">
        <w:t>. ábra - Esődetektálás teljes folyamata</w:t>
      </w:r>
      <w:commentRangeEnd w:id="408"/>
      <w:r w:rsidR="00630994">
        <w:rPr>
          <w:rStyle w:val="Jegyzethivatkozs"/>
          <w:i w:val="0"/>
          <w:iCs w:val="0"/>
        </w:rPr>
        <w:commentReference w:id="408"/>
      </w:r>
    </w:p>
    <w:p w:rsidR="00F93BA7" w:rsidRPr="00F93BA7" w:rsidRDefault="003B7556" w:rsidP="00C65D87">
      <w:pPr>
        <w:pStyle w:val="Cmsor2"/>
      </w:pPr>
      <w:bookmarkStart w:id="409" w:name="h.7q7g54gaz88" w:colFirst="0" w:colLast="0"/>
      <w:bookmarkStart w:id="410" w:name="_Toc385287739"/>
      <w:bookmarkStart w:id="411" w:name="_Toc385409443"/>
      <w:bookmarkEnd w:id="409"/>
      <w:r>
        <w:rPr>
          <w:highlight w:val="white"/>
        </w:rPr>
        <w:t>4</w:t>
      </w:r>
      <w:r w:rsidR="00F93BA7" w:rsidRPr="00F93BA7">
        <w:rPr>
          <w:highlight w:val="white"/>
        </w:rPr>
        <w:t>.4. Esőcseppek detektálásának folyamata üvegbúrán</w:t>
      </w:r>
      <w:bookmarkEnd w:id="410"/>
      <w:bookmarkEnd w:id="411"/>
    </w:p>
    <w:p w:rsidR="00F93BA7" w:rsidRPr="00F93BA7" w:rsidRDefault="003B7556" w:rsidP="00C65D87">
      <w:pPr>
        <w:pStyle w:val="Cmsor3"/>
      </w:pPr>
      <w:bookmarkStart w:id="412" w:name="h.ncbfv9mtshmb" w:colFirst="0" w:colLast="0"/>
      <w:bookmarkStart w:id="413" w:name="_Toc385287740"/>
      <w:bookmarkStart w:id="414" w:name="_Toc385409444"/>
      <w:bookmarkEnd w:id="412"/>
      <w:r>
        <w:rPr>
          <w:highlight w:val="white"/>
        </w:rPr>
        <w:t>4</w:t>
      </w:r>
      <w:r w:rsidR="00F93BA7" w:rsidRPr="00F93BA7">
        <w:rPr>
          <w:highlight w:val="white"/>
        </w:rPr>
        <w:t>.4.1. Előfeldolgozás a jól elkülöníthető cseppek detektálásához</w:t>
      </w:r>
      <w:bookmarkEnd w:id="413"/>
      <w:bookmarkEnd w:id="414"/>
    </w:p>
    <w:p w:rsidR="00EA79D1" w:rsidRDefault="00F93BA7" w:rsidP="006B39E2">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del w:id="415" w:author="VZ" w:date="2014-11-02T18:39:00Z">
        <w:r w:rsidRPr="00F93BA7" w:rsidDel="009B295A">
          <w:rPr>
            <w:highlight w:val="white"/>
          </w:rPr>
          <w:delText xml:space="preserve">pacákat </w:delText>
        </w:r>
      </w:del>
      <w:ins w:id="416" w:author="VZ" w:date="2014-11-02T18:39:00Z">
        <w:r w:rsidR="009B295A">
          <w:rPr>
            <w:highlight w:val="white"/>
          </w:rPr>
          <w:t>foltokat</w:t>
        </w:r>
        <w:r w:rsidR="009B295A" w:rsidRPr="00F93BA7">
          <w:rPr>
            <w:highlight w:val="white"/>
          </w:rPr>
          <w:t xml:space="preserve"> </w:t>
        </w:r>
      </w:ins>
      <w:r w:rsidRPr="00F93BA7">
        <w:rPr>
          <w:highlight w:val="white"/>
        </w:rPr>
        <w:t xml:space="preserve">kiválogatjuk. A kiválogatás után pedig meg kell határozni, hogy melyek a keresett objektumok. Ám előbb az input képnek </w:t>
      </w:r>
      <w:del w:id="417" w:author="VZ" w:date="2014-11-02T18:40:00Z">
        <w:r w:rsidRPr="00F93BA7" w:rsidDel="009B295A">
          <w:rPr>
            <w:highlight w:val="white"/>
          </w:rPr>
          <w:delText xml:space="preserve">egy </w:delText>
        </w:r>
      </w:del>
      <w:r w:rsidRPr="00F93BA7">
        <w:rPr>
          <w:highlight w:val="white"/>
        </w:rPr>
        <w:t>előfeldolgozási folyamaton kell átesnie, aminek eredményeképp a szegmentáció eredményesebb lesz.</w:t>
      </w:r>
    </w:p>
    <w:p w:rsidR="006B39E2" w:rsidRPr="00F93BA7" w:rsidRDefault="00F93BA7" w:rsidP="00C65D87">
      <w:r w:rsidRPr="00F93BA7">
        <w:rPr>
          <w:highlight w:val="white"/>
        </w:rPr>
        <w:t xml:space="preserve">A kamerából érkező kép </w:t>
      </w:r>
      <w:del w:id="418" w:author="VZ" w:date="2014-11-02T18:40:00Z">
        <w:r w:rsidRPr="00F93BA7" w:rsidDel="009B295A">
          <w:rPr>
            <w:highlight w:val="white"/>
          </w:rPr>
          <w:delText>az eredeti felbontásában és képminőségében érkezik. N</w:delText>
        </w:r>
      </w:del>
      <w:ins w:id="419" w:author="VZ" w:date="2014-11-02T18:40:00Z">
        <w:r w:rsidR="009B295A">
          <w:rPr>
            <w:highlight w:val="white"/>
          </w:rPr>
          <w:t>esetén n</w:t>
        </w:r>
      </w:ins>
      <w:r w:rsidRPr="00F93BA7">
        <w:rPr>
          <w:highlight w:val="white"/>
        </w:rPr>
        <w:t>incs szükségünk feltétlenül a teljes felbontásra, ráadásul a teljes detektálási folyamatot is lelassítaná</w:t>
      </w:r>
      <w:ins w:id="420" w:author="VZ" w:date="2014-11-02T18:40:00Z">
        <w:r w:rsidR="009B295A">
          <w:rPr>
            <w:highlight w:val="white"/>
          </w:rPr>
          <w:t xml:space="preserve"> az</w:t>
        </w:r>
      </w:ins>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 xml:space="preserve">Következő feladatunk a zajszűrés. A háttér lehet bármi, így a legfontosabb feladatunk a zavaró pixeleket egy zajszűrő algoritmussal kiszűrni, erre legalkalmasabb </w:t>
      </w:r>
      <w:ins w:id="421" w:author="VZ" w:date="2014-11-02T18:41:00Z">
        <w:r w:rsidR="009B295A">
          <w:rPr>
            <w:highlight w:val="white"/>
          </w:rPr>
          <w:t xml:space="preserve">tapasztalatunk szerint ebben a feladatrészben </w:t>
        </w:r>
      </w:ins>
      <w:r w:rsidRPr="00F93BA7">
        <w:rPr>
          <w:highlight w:val="white"/>
        </w:rPr>
        <w:t xml:space="preserve">a </w:t>
      </w:r>
      <w:del w:id="422" w:author="VZ" w:date="2014-11-02T18:41:00Z">
        <w:r w:rsidRPr="00F93BA7" w:rsidDel="0004471C">
          <w:rPr>
            <w:highlight w:val="white"/>
          </w:rPr>
          <w:delText>medián szűrő</w:delText>
        </w:r>
      </w:del>
      <w:ins w:id="423" w:author="VZ" w:date="2014-11-02T18:41:00Z">
        <w:r w:rsidR="0004471C" w:rsidRPr="00F93BA7">
          <w:rPr>
            <w:highlight w:val="white"/>
          </w:rPr>
          <w:t>mediánszűrő</w:t>
        </w:r>
      </w:ins>
      <w:r w:rsidRPr="00F93BA7">
        <w:rPr>
          <w:highlight w:val="white"/>
        </w:rPr>
        <w:t>.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del w:id="424" w:author="VZ" w:date="2014-11-02T18:42:00Z">
        <w:r w:rsidR="00832B4D" w:rsidDel="0004471C">
          <w:rPr>
            <w:highlight w:val="white"/>
          </w:rPr>
          <w:delText>.</w:delText>
        </w:r>
      </w:del>
      <w:r w:rsidR="00832B4D">
        <w:rPr>
          <w:highlight w:val="white"/>
        </w:rPr>
        <w:t xml:space="preserve"> </w:t>
      </w:r>
      <w:r w:rsidR="004842F3">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rPr>
          <w:highlight w:val="white"/>
        </w:rPr>
        <w:fldChar w:fldCharType="separate"/>
      </w:r>
      <w:r w:rsidR="00BA0FBB" w:rsidRPr="00BA0FBB">
        <w:rPr>
          <w:noProof/>
          <w:highlight w:val="white"/>
        </w:rPr>
        <w:t>[17]</w:t>
      </w:r>
      <w:r w:rsidR="004842F3">
        <w:rPr>
          <w:highlight w:val="white"/>
        </w:rPr>
        <w:fldChar w:fldCharType="end"/>
      </w:r>
      <w:ins w:id="425" w:author="VZ" w:date="2014-11-02T18:42:00Z">
        <w:r w:rsidR="0004471C">
          <w:t>.</w:t>
        </w:r>
      </w:ins>
      <w:r w:rsidR="001F51F8" w:rsidRPr="001F51F8">
        <w:t xml:space="preserve"> </w:t>
      </w:r>
    </w:p>
    <w:p w:rsidR="001F51F8" w:rsidRDefault="001F51F8" w:rsidP="001F51F8">
      <w:pPr>
        <w:keepNext/>
        <w:ind w:firstLine="0"/>
        <w:jc w:val="center"/>
      </w:pPr>
      <w:r>
        <w:rPr>
          <w:noProof/>
          <w:highlight w:val="white"/>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4842F3"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ábra - Éldetektálással végzett esőcsepp detektálás előfeldolgozásának az eredménye.</w:t>
      </w:r>
    </w:p>
    <w:p w:rsidR="00F93BA7" w:rsidRPr="00F93BA7" w:rsidRDefault="00F93BA7" w:rsidP="00C65D87">
      <w:r w:rsidRPr="00F93BA7">
        <w:rPr>
          <w:highlight w:val="white"/>
        </w:rPr>
        <w:lastRenderedPageBreak/>
        <w:t>Nincs más hátra, mint a kiemelt éleket egy megfelelő módszerrel kiválogatni, majd erősségük szerint osztályozni őket. A Canny-féle éldetektálás megfelelőnek tűnik, paraméterektől függően képes az az esőcseppek nagy részét</w:t>
      </w:r>
      <w:ins w:id="426" w:author="VZ" w:date="2014-11-02T18:44:00Z">
        <w:r w:rsidR="0004471C">
          <w:rPr>
            <w:highlight w:val="white"/>
          </w:rPr>
          <w:t xml:space="preserve"> kiválasztani</w:t>
        </w:r>
      </w:ins>
      <w:r w:rsidRPr="00F93BA7">
        <w:rPr>
          <w:highlight w:val="white"/>
        </w:rPr>
        <w: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427" w:name="h.kf3w8d5fs6ty" w:colFirst="0" w:colLast="0"/>
      <w:bookmarkStart w:id="428" w:name="_Toc385287741"/>
      <w:bookmarkStart w:id="429" w:name="_Toc385409445"/>
      <w:bookmarkEnd w:id="427"/>
      <w:r>
        <w:rPr>
          <w:highlight w:val="white"/>
        </w:rPr>
        <w:t>4</w:t>
      </w:r>
      <w:r w:rsidR="00F93BA7" w:rsidRPr="00F93BA7">
        <w:rPr>
          <w:highlight w:val="white"/>
        </w:rPr>
        <w:t xml:space="preserve">.4.2. Előfeldolgozás </w:t>
      </w:r>
      <w:bookmarkEnd w:id="428"/>
      <w:r w:rsidR="004B1327">
        <w:t>morfológiai műveletek alkalmazásával</w:t>
      </w:r>
      <w:bookmarkEnd w:id="429"/>
    </w:p>
    <w:p w:rsidR="00F93BA7" w:rsidRPr="00F93BA7" w:rsidRDefault="00F93BA7" w:rsidP="00C65D87">
      <w:r w:rsidRPr="00F93BA7">
        <w:rPr>
          <w:highlight w:val="white"/>
        </w:rPr>
        <w:t>Ahogy az esőcseppek fizikai jellemzőinél is kiemeltük, az OMSZ által biztosított kamerák végtelen fókuszra vannak állítva. E</w:t>
      </w:r>
      <w:del w:id="430" w:author="VZ" w:date="2014-11-02T18:44:00Z">
        <w:r w:rsidRPr="00F93BA7" w:rsidDel="0004471C">
          <w:rPr>
            <w:highlight w:val="white"/>
          </w:rPr>
          <w:delText xml:space="preserve"> </w:delText>
        </w:r>
      </w:del>
      <w:r w:rsidRPr="00F93BA7">
        <w:rPr>
          <w:highlight w:val="white"/>
        </w:rPr>
        <w:t xml:space="preserve">miatt és az időjárási viszonyok miatt sajnos előfordulnak olyan esetek, amikor az esőcsepp csak egy elmosódott </w:t>
      </w:r>
      <w:del w:id="431" w:author="VZ" w:date="2014-11-02T18:44:00Z">
        <w:r w:rsidRPr="00F93BA7" w:rsidDel="0004471C">
          <w:rPr>
            <w:highlight w:val="white"/>
          </w:rPr>
          <w:delText xml:space="preserve">paca </w:delText>
        </w:r>
      </w:del>
      <w:ins w:id="432" w:author="VZ" w:date="2014-11-02T18:44:00Z">
        <w:r w:rsidR="0004471C">
          <w:rPr>
            <w:highlight w:val="white"/>
          </w:rPr>
          <w:t>folt</w:t>
        </w:r>
        <w:r w:rsidR="0004471C" w:rsidRPr="00F93BA7">
          <w:rPr>
            <w:highlight w:val="white"/>
          </w:rPr>
          <w:t xml:space="preserve"> </w:t>
        </w:r>
      </w:ins>
      <w:r w:rsidRPr="00F93BA7">
        <w:rPr>
          <w:highlight w:val="white"/>
        </w:rPr>
        <w:t xml:space="preserve">a képen, így a fent ismertetett előfeldolgozási algoritmus által előkészített képen nem kivehető az összes esőcsepp. Legjobb megoldás, ha egy hibrid algoritmust használunk, mely részben elvégzi a fent említett képen a </w:t>
      </w:r>
      <w:del w:id="433" w:author="VZ" w:date="2014-11-02T18:45:00Z">
        <w:r w:rsidRPr="00F93BA7" w:rsidDel="0004471C">
          <w:rPr>
            <w:highlight w:val="white"/>
          </w:rPr>
          <w:delText>blob</w:delText>
        </w:r>
      </w:del>
      <w:ins w:id="434" w:author="VZ" w:date="2014-11-02T18:45:00Z">
        <w:r w:rsidR="0004471C">
          <w:rPr>
            <w:highlight w:val="white"/>
          </w:rPr>
          <w:t>folt</w:t>
        </w:r>
      </w:ins>
      <w:r w:rsidRPr="00F93BA7">
        <w:rPr>
          <w:highlight w:val="white"/>
        </w:rPr>
        <w:t>-detektálást, ám felkészítjük a rendszerünk egy új algoritmus lefuttatására, amely az elmosódott, nehezen kivehető vízcseppekre van kihegyezve.</w:t>
      </w:r>
    </w:p>
    <w:p w:rsidR="00F93BA7" w:rsidRPr="00F93BA7" w:rsidRDefault="00F93BA7" w:rsidP="00C65D87">
      <w:r w:rsidRPr="00F93BA7">
        <w:t xml:space="preserve">A képen, a </w:t>
      </w:r>
      <w:del w:id="435" w:author="VZ" w:date="2014-11-02T18:45:00Z">
        <w:r w:rsidRPr="00F93BA7" w:rsidDel="0004471C">
          <w:delText xml:space="preserve">fentebb </w:delText>
        </w:r>
      </w:del>
      <w:r w:rsidRPr="00F93BA7">
        <w:t>leírtak szerint valamilyen tömörítést kellene legelőször végrehajtani, majd szürkeárnyalatosítani, végül zajmentesítés szükséges. Tapasztalataink szerint az adaptív simítás</w:t>
      </w:r>
      <w:r w:rsidR="001E66D9">
        <w:t xml:space="preserve"> </w:t>
      </w:r>
      <w:r w:rsidR="004842F3">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fldChar w:fldCharType="separate"/>
      </w:r>
      <w:r w:rsidR="00BA0FBB" w:rsidRPr="00BA0FBB">
        <w:rPr>
          <w:noProof/>
        </w:rPr>
        <w:t>[17]</w:t>
      </w:r>
      <w:r w:rsidR="004842F3">
        <w:fldChar w:fldCharType="end"/>
      </w:r>
      <w:r w:rsidRPr="00F93BA7">
        <w:t xml:space="preserve"> itt is jó </w:t>
      </w:r>
      <w:del w:id="436" w:author="VZ" w:date="2014-11-02T18:45:00Z">
        <w:r w:rsidRPr="00F93BA7" w:rsidDel="0004471C">
          <w:delText xml:space="preserve">hatásfokot </w:delText>
        </w:r>
      </w:del>
      <w:ins w:id="437" w:author="VZ" w:date="2014-11-02T18:45:00Z">
        <w:r w:rsidR="0004471C">
          <w:t>kimenetet</w:t>
        </w:r>
        <w:r w:rsidR="0004471C" w:rsidRPr="00F93BA7">
          <w:t xml:space="preserve"> </w:t>
        </w:r>
      </w:ins>
      <w:r w:rsidRPr="00F93BA7">
        <w:t>eredményez</w:t>
      </w:r>
      <w:del w:id="438" w:author="VZ" w:date="2014-11-02T18:45:00Z">
        <w:r w:rsidRPr="00F93BA7" w:rsidDel="0004471C">
          <w:delText>, így érdemes ezt is lefuttatni a képeken</w:delText>
        </w:r>
      </w:del>
      <w:r w:rsidRPr="00F93BA7">
        <w:t>.</w:t>
      </w:r>
    </w:p>
    <w:p w:rsidR="00480705" w:rsidRDefault="00F93BA7" w:rsidP="001F51F8">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del w:id="439" w:author="VZ" w:date="2014-11-02T18:46:00Z">
        <w:r w:rsidRPr="00F93BA7" w:rsidDel="0004471C">
          <w:delText xml:space="preserve">- </w:delText>
        </w:r>
      </w:del>
      <w:ins w:id="440" w:author="VZ" w:date="2014-11-02T18:46:00Z">
        <w:r w:rsidR="0004471C">
          <w:t>–</w:t>
        </w:r>
        <w:r w:rsidR="0004471C" w:rsidRPr="00F93BA7">
          <w:t xml:space="preserve"> </w:t>
        </w:r>
      </w:ins>
      <w:r w:rsidRPr="00F93BA7">
        <w:t xml:space="preserve">legtöbb esetben a horizont alatti és fölötti rész </w:t>
      </w:r>
      <w:del w:id="441" w:author="VZ" w:date="2014-11-02T18:46:00Z">
        <w:r w:rsidRPr="00F93BA7" w:rsidDel="0004471C">
          <w:delText xml:space="preserve">- </w:delText>
        </w:r>
      </w:del>
      <w:ins w:id="442" w:author="VZ" w:date="2014-11-02T18:46:00Z">
        <w:r w:rsidR="0004471C">
          <w:t>–</w:t>
        </w:r>
        <w:r w:rsidR="0004471C" w:rsidRPr="00F93BA7">
          <w:t xml:space="preserve"> </w:t>
        </w:r>
      </w:ins>
      <w:r w:rsidRPr="00F93BA7">
        <w:t>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del w:id="443" w:author="VZ" w:date="2014-11-02T18:46:00Z">
        <w:r w:rsidRPr="00F93BA7" w:rsidDel="0004471C">
          <w:delText>.</w:delText>
        </w:r>
      </w:del>
      <w:r w:rsidRPr="00F93BA7">
        <w:t xml:space="preserve"> </w:t>
      </w:r>
      <w:r w:rsidR="004842F3">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4842F3">
        <w:fldChar w:fldCharType="separate"/>
      </w:r>
      <w:r w:rsidR="00BA0FBB" w:rsidRPr="00BA0FBB">
        <w:rPr>
          <w:noProof/>
        </w:rPr>
        <w:t>[18]</w:t>
      </w:r>
      <w:r w:rsidR="004842F3">
        <w:fldChar w:fldCharType="end"/>
      </w:r>
      <w:ins w:id="444" w:author="VZ" w:date="2014-11-02T18:46:00Z">
        <w:r w:rsidR="0004471C">
          <w:t>.</w:t>
        </w:r>
      </w:ins>
    </w:p>
    <w:p w:rsidR="00F93BA7" w:rsidRPr="00F93BA7" w:rsidRDefault="003B7556" w:rsidP="00C65D87">
      <w:pPr>
        <w:pStyle w:val="Cmsor3"/>
      </w:pPr>
      <w:bookmarkStart w:id="445" w:name="h.ga36gfdvy0qj" w:colFirst="0" w:colLast="0"/>
      <w:bookmarkStart w:id="446" w:name="_Toc385287742"/>
      <w:bookmarkStart w:id="447" w:name="_Toc385409446"/>
      <w:bookmarkEnd w:id="445"/>
      <w:r>
        <w:rPr>
          <w:highlight w:val="white"/>
        </w:rPr>
        <w:t>4</w:t>
      </w:r>
      <w:r w:rsidR="00F93BA7" w:rsidRPr="00F93BA7">
        <w:rPr>
          <w:highlight w:val="white"/>
        </w:rPr>
        <w:t>.4.3. Esőcseppek felismerése hibrid szegmentáló algoritmussal</w:t>
      </w:r>
      <w:bookmarkEnd w:id="446"/>
      <w:bookmarkEnd w:id="447"/>
    </w:p>
    <w:p w:rsidR="001F51F8" w:rsidRDefault="00F93BA7" w:rsidP="001F51F8">
      <w:r w:rsidRPr="00F93BA7">
        <w:rPr>
          <w:highlight w:val="white"/>
        </w:rPr>
        <w:t>A folyamat következő lépcsőfoka a szegmentálás</w:t>
      </w:r>
      <w:ins w:id="448" w:author="VZ" w:date="2014-11-02T18:47:00Z">
        <w:r w:rsidR="0004471C">
          <w:rPr>
            <w:highlight w:val="white"/>
          </w:rPr>
          <w:t xml:space="preserve">, amelyhez rendelkezésre áll </w:t>
        </w:r>
      </w:ins>
      <w:del w:id="449" w:author="VZ" w:date="2014-11-02T18:47:00Z">
        <w:r w:rsidRPr="00F93BA7" w:rsidDel="0004471C">
          <w:rPr>
            <w:highlight w:val="white"/>
          </w:rPr>
          <w:delText xml:space="preserve">. Jelenleg létrejött </w:delText>
        </w:r>
      </w:del>
      <w:r w:rsidRPr="00F93BA7">
        <w:rPr>
          <w:highlight w:val="white"/>
        </w:rPr>
        <w:t>két kép</w:t>
      </w:r>
      <w:ins w:id="450" w:author="VZ" w:date="2014-11-02T18:47:00Z">
        <w:r w:rsidR="0004471C">
          <w:rPr>
            <w:highlight w:val="white"/>
          </w:rPr>
          <w:t xml:space="preserve">. </w:t>
        </w:r>
      </w:ins>
      <w:del w:id="451" w:author="VZ" w:date="2014-11-02T18:47:00Z">
        <w:r w:rsidRPr="00F93BA7" w:rsidDel="0004471C">
          <w:rPr>
            <w:highlight w:val="white"/>
          </w:rPr>
          <w:delText>ünk, melyeken valamilyen szegmentálás</w:delText>
        </w:r>
        <w:r w:rsidR="004B1327" w:rsidDel="0004471C">
          <w:rPr>
            <w:highlight w:val="white"/>
          </w:rPr>
          <w:delText>t</w:delText>
        </w:r>
        <w:r w:rsidRPr="00F93BA7" w:rsidDel="0004471C">
          <w:rPr>
            <w:highlight w:val="white"/>
          </w:rPr>
          <w:delText xml:space="preserve"> kellene végrehajtanunk. </w:delText>
        </w:r>
      </w:del>
      <w:r w:rsidRPr="00F93BA7">
        <w:rPr>
          <w:highlight w:val="white"/>
        </w:rPr>
        <w:t xml:space="preserve">Az első képen már csak annyi dolgunk van, hogy megkeressük a jól kiemelt </w:t>
      </w:r>
      <w:del w:id="452" w:author="VZ" w:date="2014-11-02T18:47:00Z">
        <w:r w:rsidRPr="00F93BA7" w:rsidDel="0004471C">
          <w:rPr>
            <w:highlight w:val="white"/>
          </w:rPr>
          <w:delText>pacákat</w:delText>
        </w:r>
      </w:del>
      <w:ins w:id="453" w:author="VZ" w:date="2014-11-02T18:47:00Z">
        <w:r w:rsidR="0004471C">
          <w:rPr>
            <w:highlight w:val="white"/>
          </w:rPr>
          <w:t>folto</w:t>
        </w:r>
        <w:r w:rsidR="0004471C" w:rsidRPr="00F93BA7">
          <w:rPr>
            <w:highlight w:val="white"/>
          </w:rPr>
          <w:t>kat</w:t>
        </w:r>
      </w:ins>
      <w:r w:rsidRPr="00F93BA7">
        <w:rPr>
          <w:highlight w:val="white"/>
        </w:rPr>
        <w: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4842F3"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ábra - Morfológiai műveletekkel végzett esőcsepp detektálás előfeldolgozásának az eredménye.</w:t>
      </w:r>
      <w:ins w:id="454" w:author="VZ" w:date="2014-11-02T18:48:00Z">
        <w:r w:rsidR="0004471C">
          <w:t xml:space="preserve"> Balra az erdeti kép, jobbra az eredmény.</w:t>
        </w:r>
      </w:ins>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blob-detektálást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ins w:id="455" w:author="VZ" w:date="2014-11-02T18:49:00Z">
        <w:r w:rsidR="0004471C">
          <w:rPr>
            <w:highlight w:val="white"/>
          </w:rPr>
          <w:t>, amin</w:t>
        </w:r>
      </w:ins>
      <w:del w:id="456" w:author="VZ" w:date="2014-11-02T18:49:00Z">
        <w:r w:rsidRPr="00F93BA7" w:rsidDel="0004471C">
          <w:rPr>
            <w:highlight w:val="white"/>
          </w:rPr>
          <w:delText>. Enn</w:delText>
        </w:r>
      </w:del>
      <w:r w:rsidRPr="00F93BA7">
        <w:rPr>
          <w:highlight w:val="white"/>
        </w:rPr>
        <w:t>ek oka az esőcseppek tulajdonságaiból adódik. Ha a háttérben erőteljes kontraszt van a horizont fölött és alatt, akkor a cseppben megfigyelhető fordított virtuális kép is hasonló jellemzőkkel bír majd</w:t>
      </w:r>
      <w:ins w:id="457" w:author="VZ" w:date="2014-11-02T18:49:00Z">
        <w:r w:rsidR="0004471C">
          <w:rPr>
            <w:highlight w:val="white"/>
          </w:rPr>
          <w:t>. E</w:t>
        </w:r>
      </w:ins>
      <w:del w:id="458" w:author="VZ" w:date="2014-11-02T18:49:00Z">
        <w:r w:rsidRPr="00F93BA7" w:rsidDel="0004471C">
          <w:rPr>
            <w:highlight w:val="white"/>
          </w:rPr>
          <w:delText>, e</w:delText>
        </w:r>
      </w:del>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459" w:name="h.nfx6xlazlqp" w:colFirst="0" w:colLast="0"/>
      <w:bookmarkStart w:id="460" w:name="_Toc385287743"/>
      <w:bookmarkStart w:id="461" w:name="_Toc385409447"/>
      <w:bookmarkEnd w:id="459"/>
      <w:r>
        <w:rPr>
          <w:highlight w:val="white"/>
        </w:rPr>
        <w:t>4</w:t>
      </w:r>
      <w:r w:rsidR="00F93BA7" w:rsidRPr="00F93BA7">
        <w:rPr>
          <w:highlight w:val="white"/>
        </w:rPr>
        <w:t>.5. Kezdeti és befejeződési időpont becslése</w:t>
      </w:r>
      <w:bookmarkEnd w:id="460"/>
      <w:bookmarkEnd w:id="461"/>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013548" cy="487722"/>
                    </a:xfrm>
                    <a:prstGeom prst="rect">
                      <a:avLst/>
                    </a:prstGeom>
                  </pic:spPr>
                </pic:pic>
              </a:graphicData>
            </a:graphic>
          </wp:inline>
        </w:drawing>
      </w:r>
    </w:p>
    <w:p w:rsidR="005F25E6" w:rsidRDefault="004842F3"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 xml:space="preserve">Először meg kell keresnünk azokat a cseppeket, amelyek ezúttal nem egyforma koordinátán vannak. </w:t>
      </w:r>
      <w:del w:id="462" w:author="VZ" w:date="2014-11-02T18:52:00Z">
        <w:r w:rsidDel="00972FBD">
          <w:rPr>
            <w:highlight w:val="white"/>
          </w:rPr>
          <w:delText>Kiszórjuk</w:delText>
        </w:r>
        <w:r w:rsidR="007C4B85" w:rsidRPr="00F93BA7" w:rsidDel="00972FBD">
          <w:rPr>
            <w:highlight w:val="white"/>
          </w:rPr>
          <w:delText xml:space="preserve"> </w:delText>
        </w:r>
      </w:del>
      <w:ins w:id="463" w:author="VZ" w:date="2014-11-02T18:52:00Z">
        <w:r w:rsidR="00972FBD">
          <w:rPr>
            <w:highlight w:val="white"/>
          </w:rPr>
          <w:t>Kisz</w:t>
        </w:r>
        <w:r w:rsidR="00972FBD">
          <w:rPr>
            <w:highlight w:val="white"/>
          </w:rPr>
          <w:t>űr</w:t>
        </w:r>
        <w:r w:rsidR="00972FBD">
          <w:rPr>
            <w:highlight w:val="white"/>
          </w:rPr>
          <w:t>j</w:t>
        </w:r>
        <w:r w:rsidR="00972FBD">
          <w:rPr>
            <w:highlight w:val="white"/>
          </w:rPr>
          <w:t>ü</w:t>
        </w:r>
        <w:r w:rsidR="00972FBD">
          <w:rPr>
            <w:highlight w:val="white"/>
          </w:rPr>
          <w:t>k</w:t>
        </w:r>
        <w:r w:rsidR="00972FBD" w:rsidRPr="00F93BA7">
          <w:rPr>
            <w:highlight w:val="white"/>
          </w:rPr>
          <w:t xml:space="preserve"> </w:t>
        </w:r>
      </w:ins>
      <w:r w:rsidR="007C4B85" w:rsidRPr="00F93BA7">
        <w:rPr>
          <w:highlight w:val="white"/>
        </w:rPr>
        <w:t>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464" w:name="_Toc385409448"/>
      <w:r>
        <w:t>4.6. Elért eredmények</w:t>
      </w:r>
      <w:bookmarkEnd w:id="464"/>
    </w:p>
    <w:p w:rsidR="003C1DF3" w:rsidRDefault="003C1DF3" w:rsidP="003C1DF3">
      <w:commentRangeStart w:id="465"/>
      <w:r>
        <w:t>Az OMSZ számunkra biztosított képgyűjteményben 4 olyan képsorozat található, amelyeken van értelme esődetektálást tesztelni</w:t>
      </w:r>
      <w:r w:rsidR="006B6C31">
        <w:t xml:space="preserve"> (lásd 23. ábra)</w:t>
      </w:r>
      <w:r>
        <w:t xml:space="preserve">. Egy-egy sorozat a reggeli óráktól kezdve sötétedésig negyedóránként </w:t>
      </w:r>
      <w:del w:id="466" w:author="VZ" w:date="2014-11-02T18:53:00Z">
        <w:r w:rsidDel="00972FBD">
          <w:delText xml:space="preserve">lőtt </w:delText>
        </w:r>
      </w:del>
      <w:ins w:id="467" w:author="VZ" w:date="2014-11-02T18:53:00Z">
        <w:r w:rsidR="00972FBD">
          <w:t>készített</w:t>
        </w:r>
        <w:r w:rsidR="00972FBD">
          <w:t xml:space="preserve"> </w:t>
        </w:r>
      </w:ins>
      <w:del w:id="468" w:author="VZ" w:date="2014-11-02T18:53:00Z">
        <w:r w:rsidDel="00972FBD">
          <w:delText xml:space="preserve">fotókat </w:delText>
        </w:r>
      </w:del>
      <w:ins w:id="469" w:author="VZ" w:date="2014-11-02T18:53:00Z">
        <w:r w:rsidR="00972FBD">
          <w:t>f</w:t>
        </w:r>
        <w:r w:rsidR="00972FBD">
          <w:t>elvételeke</w:t>
        </w:r>
        <w:r w:rsidR="00972FBD">
          <w:t xml:space="preserve">t </w:t>
        </w:r>
      </w:ins>
      <w:r>
        <w:t>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commentRangeEnd w:id="465"/>
      <w:r w:rsidR="00972FBD">
        <w:rPr>
          <w:rStyle w:val="Jegyzethivatkozs"/>
        </w:rPr>
        <w:commentReference w:id="465"/>
      </w:r>
    </w:p>
    <w:p w:rsidR="00C303A3" w:rsidRDefault="00C303A3" w:rsidP="00C303A3">
      <w:pPr>
        <w:keepNext/>
        <w:ind w:firstLine="0"/>
        <w:jc w:val="center"/>
      </w:pPr>
      <w:r>
        <w:rPr>
          <w:noProof/>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025EF2"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470" w:name="h.un879yelueqm" w:colFirst="0" w:colLast="0"/>
      <w:bookmarkEnd w:id="470"/>
      <w:r w:rsidR="00F93BA7">
        <w:rPr>
          <w:color w:val="000000"/>
          <w:szCs w:val="22"/>
        </w:rPr>
        <w:br w:type="page"/>
      </w:r>
    </w:p>
    <w:p w:rsidR="00F2142D" w:rsidRDefault="003B7556" w:rsidP="00DB05F9">
      <w:pPr>
        <w:pStyle w:val="Cmsor1"/>
        <w:rPr>
          <w:color w:val="000000" w:themeColor="text1"/>
        </w:rPr>
      </w:pPr>
      <w:bookmarkStart w:id="471" w:name="_Toc385287745"/>
      <w:bookmarkStart w:id="472" w:name="_Toc385409449"/>
      <w:r>
        <w:rPr>
          <w:color w:val="000000" w:themeColor="text1"/>
        </w:rPr>
        <w:lastRenderedPageBreak/>
        <w:t>5</w:t>
      </w:r>
      <w:r w:rsidR="00F2142D" w:rsidRPr="00E05D93">
        <w:rPr>
          <w:color w:val="000000" w:themeColor="text1"/>
        </w:rPr>
        <w:t xml:space="preserve">. </w:t>
      </w:r>
      <w:bookmarkEnd w:id="329"/>
      <w:r w:rsidR="00E57EF8">
        <w:rPr>
          <w:color w:val="000000" w:themeColor="text1"/>
        </w:rPr>
        <w:t>Összegzés</w:t>
      </w:r>
      <w:bookmarkEnd w:id="471"/>
      <w:bookmarkEnd w:id="472"/>
    </w:p>
    <w:p w:rsidR="003B342E" w:rsidRPr="00C65D87" w:rsidRDefault="003B7556" w:rsidP="00C65D87">
      <w:pPr>
        <w:pStyle w:val="Cmsor2"/>
        <w:rPr>
          <w:rStyle w:val="Kiemels2"/>
          <w:b/>
          <w:bCs w:val="0"/>
        </w:rPr>
      </w:pPr>
      <w:bookmarkStart w:id="473" w:name="_Toc385287746"/>
      <w:bookmarkStart w:id="474" w:name="_Toc385409450"/>
      <w:r>
        <w:rPr>
          <w:rStyle w:val="Kiemels2"/>
          <w:b/>
          <w:bCs w:val="0"/>
        </w:rPr>
        <w:t>5</w:t>
      </w:r>
      <w:r w:rsidR="00C92126" w:rsidRPr="00C65D87">
        <w:rPr>
          <w:rStyle w:val="Kiemels2"/>
          <w:b/>
          <w:bCs w:val="0"/>
        </w:rPr>
        <w:t>.1. Elért eredmények</w:t>
      </w:r>
      <w:bookmarkEnd w:id="473"/>
      <w:bookmarkEnd w:id="474"/>
    </w:p>
    <w:p w:rsidR="00AA5BBA" w:rsidRDefault="003B342E" w:rsidP="00AA5BBA">
      <w:commentRangeStart w:id="475"/>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commentRangeEnd w:id="475"/>
      <w:r w:rsidR="00972FBD">
        <w:rPr>
          <w:rStyle w:val="Jegyzethivatkozs"/>
        </w:rPr>
        <w:commentReference w:id="475"/>
      </w:r>
    </w:p>
    <w:p w:rsidR="00F2142D" w:rsidRPr="00C65D87" w:rsidRDefault="003B7556" w:rsidP="00C65D87">
      <w:pPr>
        <w:pStyle w:val="Cmsor2"/>
      </w:pPr>
      <w:bookmarkStart w:id="476" w:name="_Toc385287747"/>
      <w:bookmarkStart w:id="477" w:name="_Toc385409451"/>
      <w:r>
        <w:rPr>
          <w:rStyle w:val="Kiemels2"/>
          <w:b/>
          <w:bCs w:val="0"/>
        </w:rPr>
        <w:t>5</w:t>
      </w:r>
      <w:r w:rsidR="00C92126" w:rsidRPr="00C65D87">
        <w:rPr>
          <w:rStyle w:val="Kiemels2"/>
          <w:b/>
          <w:bCs w:val="0"/>
        </w:rPr>
        <w:t xml:space="preserve">.2. </w:t>
      </w:r>
      <w:commentRangeStart w:id="478"/>
      <w:r w:rsidR="00C92126" w:rsidRPr="00C65D87">
        <w:rPr>
          <w:rStyle w:val="Kiemels2"/>
          <w:b/>
          <w:bCs w:val="0"/>
        </w:rPr>
        <w:t>Továbbfejlesztési lehetőségek</w:t>
      </w:r>
      <w:bookmarkEnd w:id="476"/>
      <w:bookmarkEnd w:id="477"/>
      <w:commentRangeEnd w:id="478"/>
      <w:r w:rsidR="00972FBD">
        <w:rPr>
          <w:rStyle w:val="Jegyzethivatkozs"/>
          <w:rFonts w:eastAsia="Times New Roman" w:cs="Times New Roman"/>
          <w:b w:val="0"/>
        </w:rPr>
        <w:commentReference w:id="478"/>
      </w:r>
    </w:p>
    <w:p w:rsidR="00F2142D" w:rsidRPr="00E57EF8" w:rsidRDefault="003E552C" w:rsidP="00C65D87">
      <w:r w:rsidRPr="00E05D93">
        <w:t xml:space="preserve">Mivel bizonyos kényszerfeltételek adottak voltak, így </w:t>
      </w:r>
      <w:del w:id="480" w:author="VZ" w:date="2014-11-02T18:59:00Z">
        <w:r w:rsidRPr="00E05D93" w:rsidDel="00972FBD">
          <w:delText xml:space="preserve">legnagyobb </w:delText>
        </w:r>
      </w:del>
      <w:r w:rsidRPr="00E05D93">
        <w:t>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commentRangeStart w:id="481"/>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commentRangeEnd w:id="481"/>
      <w:r w:rsidR="00972FBD">
        <w:rPr>
          <w:rStyle w:val="Jegyzethivatkozs"/>
        </w:rPr>
        <w:commentReference w:id="481"/>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482" w:name="_Toc385409452"/>
      <w:commentRangeStart w:id="483"/>
      <w:r>
        <w:lastRenderedPageBreak/>
        <w:t>Irodalomjegyzék</w:t>
      </w:r>
      <w:bookmarkEnd w:id="482"/>
      <w:commentRangeEnd w:id="483"/>
      <w:r w:rsidR="001D7704">
        <w:rPr>
          <w:rStyle w:val="Jegyzethivatkozs"/>
          <w:b w:val="0"/>
          <w:bCs w:val="0"/>
          <w:kern w:val="0"/>
        </w:rPr>
        <w:commentReference w:id="483"/>
      </w:r>
    </w:p>
    <w:p w:rsidR="00BA0FBB" w:rsidRPr="00BA0FBB" w:rsidRDefault="004842F3">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4842F3" w:rsidP="00624066">
      <w:r>
        <w:fldChar w:fldCharType="end"/>
      </w:r>
    </w:p>
    <w:sectPr w:rsidR="00624066" w:rsidRPr="00E05D93" w:rsidSect="001D5611">
      <w:headerReference w:type="default" r:id="rId75"/>
      <w:footerReference w:type="default" r:id="rId76"/>
      <w:footerReference w:type="first" r:id="rId77"/>
      <w:pgSz w:w="11906" w:h="16838" w:code="9"/>
      <w:pgMar w:top="1560" w:right="1417" w:bottom="1417" w:left="1417"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8" w:author="VZ" w:date="2014-11-02T11:26:00Z" w:initials="V">
    <w:p w:rsidR="0004471C" w:rsidRDefault="0004471C">
      <w:pPr>
        <w:pStyle w:val="Jegyzetszveg"/>
      </w:pPr>
      <w:r>
        <w:rPr>
          <w:rStyle w:val="Jegyzethivatkozs"/>
        </w:rPr>
        <w:annotationRef/>
      </w:r>
      <w:r>
        <w:t xml:space="preserve">Nem csak ennyire szélsőséges két képet adnék itt meg, mert akkor felvetődik, hogy nem is olyan bonyolult feladat. </w:t>
      </w:r>
    </w:p>
  </w:comment>
  <w:comment w:id="101" w:author="VZ" w:date="2014-11-02T12:57:00Z" w:initials="V">
    <w:p w:rsidR="0004471C" w:rsidRDefault="0004471C">
      <w:pPr>
        <w:pStyle w:val="Jegyzetszveg"/>
      </w:pPr>
      <w:r>
        <w:rPr>
          <w:rStyle w:val="Jegyzethivatkozs"/>
        </w:rPr>
        <w:annotationRef/>
      </w:r>
      <w:r>
        <w:t>Ez meglehetősen pongyola megfogalmazás.</w:t>
      </w:r>
    </w:p>
  </w:comment>
  <w:comment w:id="103" w:author="VZ" w:date="2014-11-02T13:02:00Z" w:initials="V">
    <w:p w:rsidR="0004471C" w:rsidRDefault="0004471C">
      <w:pPr>
        <w:pStyle w:val="Jegyzetszveg"/>
      </w:pPr>
      <w:r>
        <w:rPr>
          <w:rStyle w:val="Jegyzethivatkozs"/>
        </w:rPr>
        <w:annotationRef/>
      </w:r>
      <w:r>
        <w:t>Ezt fordítottuk? Milyen irodalomból származik? Ellenőrizzük a magyar elnevezéseket!</w:t>
      </w:r>
    </w:p>
  </w:comment>
  <w:comment w:id="157" w:author="VZ" w:date="2014-11-02T16:12:00Z" w:initials="V">
    <w:p w:rsidR="0004471C" w:rsidRDefault="0004471C">
      <w:pPr>
        <w:pStyle w:val="Jegyzetszveg"/>
      </w:pPr>
      <w:r>
        <w:rPr>
          <w:rStyle w:val="Jegyzethivatkozs"/>
        </w:rPr>
        <w:annotationRef/>
      </w:r>
      <w:r>
        <w:t>Erre a képre nincs hivatkozás a szövegben.</w:t>
      </w:r>
    </w:p>
  </w:comment>
  <w:comment w:id="161" w:author="VZ" w:date="2014-11-02T16:30:00Z" w:initials="V">
    <w:p w:rsidR="0004471C" w:rsidRDefault="0004471C">
      <w:pPr>
        <w:pStyle w:val="Jegyzetszveg"/>
      </w:pPr>
      <w:r>
        <w:rPr>
          <w:rStyle w:val="Jegyzethivatkozs"/>
        </w:rPr>
        <w:annotationRef/>
      </w:r>
      <w:r>
        <w:t>Miért két oldallal később jelenik meg?</w:t>
      </w:r>
    </w:p>
  </w:comment>
  <w:comment w:id="175" w:author="VZ" w:date="2014-11-02T16:38:00Z" w:initials="V">
    <w:p w:rsidR="0004471C" w:rsidRDefault="0004471C">
      <w:pPr>
        <w:pStyle w:val="Jegyzetszveg"/>
      </w:pPr>
      <w:r>
        <w:rPr>
          <w:rStyle w:val="Jegyzethivatkozs"/>
        </w:rPr>
        <w:annotationRef/>
      </w:r>
      <w:r>
        <w:t>Esetleg a mellékletbe lehetne tenni egy részt a hivatalos észlelések dokumentumaiból.</w:t>
      </w:r>
    </w:p>
  </w:comment>
  <w:comment w:id="176" w:author="VZ" w:date="2014-11-02T16:39:00Z" w:initials="V">
    <w:p w:rsidR="0004471C" w:rsidRDefault="0004471C">
      <w:pPr>
        <w:pStyle w:val="Jegyzetszveg"/>
      </w:pPr>
      <w:r>
        <w:rPr>
          <w:rStyle w:val="Jegyzethivatkozs"/>
        </w:rPr>
        <w:annotationRef/>
      </w:r>
      <w:r>
        <w:t>Ezt tessék pontosabban megadni!!!!</w:t>
      </w:r>
    </w:p>
  </w:comment>
  <w:comment w:id="177" w:author="VZ" w:date="2014-11-02T16:43:00Z" w:initials="V">
    <w:p w:rsidR="0004471C" w:rsidRDefault="0004471C">
      <w:pPr>
        <w:pStyle w:val="Jegyzetszveg"/>
      </w:pPr>
      <w:r>
        <w:rPr>
          <w:rStyle w:val="Jegyzethivatkozs"/>
        </w:rPr>
        <w:annotationRef/>
      </w:r>
      <w:r>
        <w:t xml:space="preserve">Ez mit jelent? </w:t>
      </w:r>
    </w:p>
    <w:p w:rsidR="0004471C" w:rsidRDefault="0004471C">
      <w:pPr>
        <w:pStyle w:val="Jegyzetszveg"/>
      </w:pPr>
      <w:r>
        <w:t>Hogyan tudunk véletlenül képet készíteni? Ilyen szerintem nincs.</w:t>
      </w:r>
    </w:p>
    <w:p w:rsidR="0004471C" w:rsidRDefault="0004471C">
      <w:pPr>
        <w:pStyle w:val="Jegyzetszveg"/>
      </w:pPr>
    </w:p>
    <w:p w:rsidR="0004471C" w:rsidRDefault="0004471C">
      <w:pPr>
        <w:pStyle w:val="Jegyzetszveg"/>
      </w:pPr>
      <w:r>
        <w:t>A készítettek készültek szóismétlés!</w:t>
      </w:r>
    </w:p>
  </w:comment>
  <w:comment w:id="183" w:author="VZ" w:date="2014-11-02T17:09:00Z" w:initials="V">
    <w:p w:rsidR="0004471C" w:rsidRDefault="0004471C">
      <w:pPr>
        <w:pStyle w:val="Jegyzetszveg"/>
      </w:pPr>
      <w:r>
        <w:rPr>
          <w:rStyle w:val="Jegyzethivatkozs"/>
        </w:rPr>
        <w:annotationRef/>
      </w:r>
      <w:r>
        <w:t>Ha már ezek megvannak, akkor miért nem számoltunk ki szokásos paramétereket. Tessék megcsinálni – kb. 10 perc:</w:t>
      </w:r>
    </w:p>
    <w:p w:rsidR="0004471C" w:rsidRDefault="0004471C">
      <w:pPr>
        <w:pStyle w:val="Jegyzetszveg"/>
      </w:pPr>
      <w:hyperlink r:id="rId1" w:history="1">
        <w:r w:rsidRPr="006F6F78">
          <w:rPr>
            <w:rStyle w:val="Hiperhivatkozs"/>
          </w:rPr>
          <w:t>http://www.tankonyvtar.hu/en/tartalom/tamop425/0046_adatbanyaszat/ch05s07.html</w:t>
        </w:r>
      </w:hyperlink>
    </w:p>
    <w:p w:rsidR="0004471C" w:rsidRDefault="0004471C">
      <w:pPr>
        <w:pStyle w:val="Jegyzetszveg"/>
      </w:pPr>
      <w:r>
        <w:t>Érzékenység, precizitás, felidézés, stb.</w:t>
      </w:r>
    </w:p>
  </w:comment>
  <w:comment w:id="184" w:author="VZ" w:date="2014-11-02T17:01:00Z" w:initials="V">
    <w:p w:rsidR="0004471C" w:rsidRDefault="0004471C">
      <w:pPr>
        <w:pStyle w:val="Jegyzetszveg"/>
      </w:pPr>
      <w:r>
        <w:rPr>
          <w:rStyle w:val="Jegyzethivatkozs"/>
        </w:rPr>
        <w:annotationRef/>
      </w:r>
      <w:r>
        <w:t xml:space="preserve">Teljes mértékben érthetetlen, ami itt megjelenik. </w:t>
      </w:r>
    </w:p>
    <w:p w:rsidR="0004471C" w:rsidRDefault="0004471C">
      <w:pPr>
        <w:pStyle w:val="Jegyzetszveg"/>
      </w:pPr>
      <w:r>
        <w:t>Hogy lesz ebből majd 90%-os eredmény? Ellentmond mind a leírtaknak, mind a táblázatoknak!!!</w:t>
      </w:r>
    </w:p>
  </w:comment>
  <w:comment w:id="186" w:author="VZ" w:date="2014-11-02T16:42:00Z" w:initials="V">
    <w:p w:rsidR="0004471C" w:rsidRDefault="0004471C">
      <w:pPr>
        <w:pStyle w:val="Jegyzetszveg"/>
      </w:pPr>
      <w:r>
        <w:rPr>
          <w:rStyle w:val="Jegyzethivatkozs"/>
        </w:rPr>
        <w:annotationRef/>
      </w:r>
      <w:r>
        <w:t>Van-e fejlődés azóta?</w:t>
      </w:r>
    </w:p>
  </w:comment>
  <w:comment w:id="200" w:author="VZ" w:date="2014-11-02T17:14:00Z" w:initials="V">
    <w:p w:rsidR="0004471C" w:rsidRDefault="0004471C">
      <w:pPr>
        <w:pStyle w:val="Jegyzetszveg"/>
      </w:pPr>
      <w:r>
        <w:rPr>
          <w:rStyle w:val="Jegyzethivatkozs"/>
        </w:rPr>
        <w:annotationRef/>
      </w:r>
      <w:r>
        <w:t>Mit jelent a lineáris irány és sebesség? Egyenes irány és állandó sebesség, vagy mire gondolunk itt?</w:t>
      </w:r>
    </w:p>
  </w:comment>
  <w:comment w:id="232" w:author="VZ" w:date="2014-11-02T17:24:00Z" w:initials="V">
    <w:p w:rsidR="0004471C" w:rsidRDefault="0004471C">
      <w:pPr>
        <w:pStyle w:val="Jegyzetszveg"/>
      </w:pPr>
      <w:r>
        <w:rPr>
          <w:rStyle w:val="Jegyzethivatkozs"/>
        </w:rPr>
        <w:annotationRef/>
      </w:r>
      <w:r>
        <w:t>Ez nem ismeretterjesztő mű teljesen felületes szöveggel, hanem TDK.</w:t>
      </w:r>
    </w:p>
    <w:p w:rsidR="0004471C" w:rsidRDefault="0004471C">
      <w:pPr>
        <w:pStyle w:val="Jegyzetszveg"/>
      </w:pPr>
    </w:p>
  </w:comment>
  <w:comment w:id="242" w:author="VZ" w:date="2014-11-02T17:29:00Z" w:initials="V">
    <w:p w:rsidR="0004471C" w:rsidRDefault="0004471C">
      <w:pPr>
        <w:pStyle w:val="Jegyzetszveg"/>
      </w:pPr>
      <w:r>
        <w:rPr>
          <w:rStyle w:val="Jegyzethivatkozs"/>
        </w:rPr>
        <w:annotationRef/>
      </w:r>
      <w:r>
        <w:t>A képről üvölt, hogy nem saját. Akkor pedig hivatkozni kellene</w:t>
      </w:r>
    </w:p>
  </w:comment>
  <w:comment w:id="259" w:author="VZ" w:date="2014-11-02T17:32:00Z" w:initials="V">
    <w:p w:rsidR="0004471C" w:rsidRDefault="0004471C">
      <w:pPr>
        <w:pStyle w:val="Jegyzetszveg"/>
      </w:pPr>
      <w:r>
        <w:rPr>
          <w:rStyle w:val="Jegyzethivatkozs"/>
        </w:rPr>
        <w:annotationRef/>
      </w:r>
      <w:r>
        <w:t>Ezek nem felezett nagyságú piramisképek. Legalább valamilyen magyarázatot adjunk, hogy mit látunk.</w:t>
      </w:r>
    </w:p>
  </w:comment>
  <w:comment w:id="297" w:author="VZ" w:date="2014-11-02T18:07:00Z" w:initials="V">
    <w:p w:rsidR="0004471C" w:rsidRDefault="0004471C">
      <w:pPr>
        <w:pStyle w:val="Jegyzetszveg"/>
      </w:pPr>
      <w:r>
        <w:rPr>
          <w:rStyle w:val="Jegyzethivatkozs"/>
        </w:rPr>
        <w:annotationRef/>
      </w:r>
      <w:r>
        <w:t>micsoda? Kimaradt az alany.</w:t>
      </w:r>
    </w:p>
    <w:p w:rsidR="0004471C" w:rsidRDefault="0004471C">
      <w:pPr>
        <w:pStyle w:val="Jegyzetszveg"/>
      </w:pPr>
      <w:r>
        <w:t>Érthetetlen mondatrész.</w:t>
      </w:r>
    </w:p>
  </w:comment>
  <w:comment w:id="299" w:author="VZ" w:date="2014-11-02T18:08:00Z" w:initials="V">
    <w:p w:rsidR="0004471C" w:rsidRDefault="0004471C">
      <w:pPr>
        <w:pStyle w:val="Jegyzetszveg"/>
      </w:pPr>
      <w:r>
        <w:rPr>
          <w:rStyle w:val="Jegyzethivatkozs"/>
        </w:rPr>
        <w:annotationRef/>
      </w:r>
      <w:r>
        <w:t xml:space="preserve">Ez csak ötlet, vagy ezt jelenti az apertúra probéáma. És hogyan kapcsolódik ez a mondat az előzőhöz. </w:t>
      </w:r>
    </w:p>
  </w:comment>
  <w:comment w:id="326" w:author="VZ" w:date="2014-11-02T18:23:00Z" w:initials="V">
    <w:p w:rsidR="0004471C" w:rsidRDefault="0004471C">
      <w:pPr>
        <w:pStyle w:val="Jegyzetszveg"/>
      </w:pPr>
      <w:r>
        <w:rPr>
          <w:rStyle w:val="Jegyzethivatkozs"/>
        </w:rPr>
        <w:annotationRef/>
      </w:r>
      <w:r>
        <w:t>Ez nagyon kevés eredménynek és értékelésnek. Sokkal pontosabb értékeket és részletes magyarázatot kellene fűzni hozzá.</w:t>
      </w:r>
    </w:p>
    <w:p w:rsidR="0004471C" w:rsidRDefault="0004471C">
      <w:pPr>
        <w:pStyle w:val="Jegyzetszveg"/>
      </w:pPr>
      <w:r>
        <w:t>Hogyan viszonyul amit kaptunk ahhoz, amit a 20. oldalon írtak: az OMSZ két sorozatot adott …  A táblázatból nem két sorozat látszik. MI A PONTOS HELYZET? Hol van annak a két sorozatnak a kiértékelése?</w:t>
      </w:r>
    </w:p>
  </w:comment>
  <w:comment w:id="345" w:author="VZ" w:date="2014-11-02T18:26:00Z" w:initials="V">
    <w:p w:rsidR="0004471C" w:rsidRDefault="0004471C">
      <w:pPr>
        <w:pStyle w:val="Jegyzetszveg"/>
      </w:pPr>
      <w:r>
        <w:rPr>
          <w:rStyle w:val="Jegyzethivatkozs"/>
        </w:rPr>
        <w:annotationRef/>
      </w:r>
      <w:r>
        <w:t>az meg mi?</w:t>
      </w:r>
    </w:p>
  </w:comment>
  <w:comment w:id="348" w:author="VZ" w:date="2014-11-02T18:27:00Z" w:initials="V">
    <w:p w:rsidR="0004471C" w:rsidRDefault="0004471C">
      <w:pPr>
        <w:pStyle w:val="Jegyzetszveg"/>
      </w:pPr>
      <w:r>
        <w:rPr>
          <w:rStyle w:val="Jegyzethivatkozs"/>
        </w:rPr>
        <w:annotationRef/>
      </w:r>
      <w:r>
        <w:t>????</w:t>
      </w:r>
    </w:p>
  </w:comment>
  <w:comment w:id="408" w:author="VZ" w:date="2014-11-02T16:31:00Z" w:initials="V">
    <w:p w:rsidR="0004471C" w:rsidRDefault="0004471C">
      <w:pPr>
        <w:pStyle w:val="Jegyzetszveg"/>
      </w:pPr>
      <w:r>
        <w:rPr>
          <w:rStyle w:val="Jegyzethivatkozs"/>
        </w:rPr>
        <w:annotationRef/>
      </w:r>
      <w:r>
        <w:t>Nem találtam hivatkozást.</w:t>
      </w:r>
    </w:p>
  </w:comment>
  <w:comment w:id="465" w:author="VZ" w:date="2014-11-02T18:55:00Z" w:initials="V">
    <w:p w:rsidR="00972FBD" w:rsidRDefault="00972FBD">
      <w:pPr>
        <w:pStyle w:val="Jegyzetszveg"/>
      </w:pPr>
      <w:r>
        <w:rPr>
          <w:rStyle w:val="Jegyzethivatkozs"/>
        </w:rPr>
        <w:annotationRef/>
      </w:r>
      <w:r>
        <w:t>Ide is számszerűsített eredmények kellenek, vagy legalább pár olyan dolog, hogy eső valós kezdete, detektált kezdés, eső valós vége, detektált végső időpont.</w:t>
      </w:r>
    </w:p>
  </w:comment>
  <w:comment w:id="475" w:author="VZ" w:date="2014-11-02T18:57:00Z" w:initials="V">
    <w:p w:rsidR="00972FBD" w:rsidRDefault="00972FBD">
      <w:pPr>
        <w:pStyle w:val="Jegyzetszveg"/>
      </w:pPr>
      <w:r>
        <w:rPr>
          <w:rStyle w:val="Jegyzethivatkozs"/>
        </w:rPr>
        <w:annotationRef/>
      </w:r>
      <w:r>
        <w:t>Két oldalon keresztül újra ki kellene emelni, hogy mit oldottunk meg, milyen eredményeket szolgáltatott. Nem elég egy kis „rizsa”</w:t>
      </w:r>
    </w:p>
    <w:p w:rsidR="00972FBD" w:rsidRDefault="00972FBD">
      <w:pPr>
        <w:pStyle w:val="Jegyzetszveg"/>
      </w:pPr>
      <w:r>
        <w:t xml:space="preserve">Az emberek jelentős része a bevezetést és az összegzést tekinti át. </w:t>
      </w:r>
    </w:p>
  </w:comment>
  <w:comment w:id="478" w:author="VZ" w:date="2014-11-02T19:00:00Z" w:initials="V">
    <w:p w:rsidR="00972FBD" w:rsidRDefault="00972FBD">
      <w:pPr>
        <w:pStyle w:val="Jegyzetszveg"/>
      </w:pPr>
      <w:r>
        <w:rPr>
          <w:rStyle w:val="Jegyzethivatkozs"/>
        </w:rPr>
        <w:annotationRef/>
      </w:r>
      <w:r>
        <w:t xml:space="preserve">Ebben a részben szó sincs továbbfejlesztésről. </w:t>
      </w:r>
    </w:p>
    <w:p w:rsidR="00972FBD" w:rsidRDefault="00972FBD">
      <w:pPr>
        <w:pStyle w:val="Jegyzetszveg"/>
      </w:pPr>
      <w:r>
        <w:t>Annak sokkal konkrétabbnak és megalapozottabbnak kell lennie.</w:t>
      </w:r>
      <w:bookmarkStart w:id="479" w:name="_GoBack"/>
      <w:bookmarkEnd w:id="479"/>
    </w:p>
  </w:comment>
  <w:comment w:id="481" w:author="VZ" w:date="2014-11-02T18:59:00Z" w:initials="V">
    <w:p w:rsidR="00972FBD" w:rsidRDefault="00972FBD">
      <w:pPr>
        <w:pStyle w:val="Jegyzetszveg"/>
      </w:pPr>
      <w:r>
        <w:rPr>
          <w:rStyle w:val="Jegyzethivatkozs"/>
        </w:rPr>
        <w:annotationRef/>
      </w:r>
      <w:r>
        <w:t>Ezt konkrétummal lehetne csak alátámasztani.</w:t>
      </w:r>
    </w:p>
  </w:comment>
  <w:comment w:id="483" w:author="VZ" w:date="2014-11-02T18:01:00Z" w:initials="V">
    <w:p w:rsidR="0004471C" w:rsidRDefault="0004471C">
      <w:pPr>
        <w:pStyle w:val="Jegyzetszveg"/>
      </w:pPr>
      <w:r>
        <w:rPr>
          <w:rStyle w:val="Jegyzethivatkozs"/>
        </w:rPr>
        <w:annotationRef/>
      </w:r>
      <w:r>
        <w:t>[1] és [2] esetében nincs szerző? és oldal?</w:t>
      </w:r>
    </w:p>
    <w:p w:rsidR="0004471C" w:rsidRDefault="0004471C">
      <w:pPr>
        <w:pStyle w:val="Jegyzetszveg"/>
      </w:pPr>
      <w:r>
        <w:t xml:space="preserve">Legyen! </w:t>
      </w:r>
    </w:p>
    <w:p w:rsidR="0004471C" w:rsidRDefault="0004471C">
      <w:pPr>
        <w:pStyle w:val="Jegyzetszveg"/>
      </w:pPr>
      <w:r>
        <w:t>Szerintem [2]  MET Office, Cloud types …, MET Office, United Kingdom, p. 45. 2006.</w:t>
      </w:r>
    </w:p>
    <w:p w:rsidR="0004471C" w:rsidRDefault="0004471C">
      <w:pPr>
        <w:pStyle w:val="Jegyzetszveg"/>
      </w:pPr>
      <w:r>
        <w:t>[3]: évszáma hiányzik</w:t>
      </w:r>
    </w:p>
    <w:p w:rsidR="0004471C" w:rsidRDefault="0004471C">
      <w:pPr>
        <w:pStyle w:val="Jegyzetszveg"/>
      </w:pPr>
      <w:r>
        <w:t>[8] szerintem pontatlan és biztosan  helyesírási hibákat tartalmaz (nevek nagy betűsek)</w:t>
      </w:r>
    </w:p>
    <w:p w:rsidR="0004471C" w:rsidRDefault="0004471C">
      <w:pPr>
        <w:pStyle w:val="Jegyzetszveg"/>
      </w:pPr>
      <w:r>
        <w:t>[10]: évszám? Ez 3szerző neve, nem egy emberé, akinek 5 keresztneve van.</w:t>
      </w:r>
    </w:p>
    <w:p w:rsidR="0004471C" w:rsidRDefault="0004471C">
      <w:pPr>
        <w:pStyle w:val="Jegyzetszveg"/>
      </w:pPr>
      <w:r>
        <w:t>[11]-nél miért más sorrendben jelentkezik az évszám?</w:t>
      </w:r>
    </w:p>
    <w:p w:rsidR="0004471C" w:rsidRDefault="0004471C">
      <w:pPr>
        <w:pStyle w:val="Jegyzetszveg"/>
      </w:pPr>
      <w:r>
        <w:t>[12]: oldalszám? Á. Tóth, and P. Hirschberg helyesen</w:t>
      </w:r>
    </w:p>
    <w:p w:rsidR="0004471C" w:rsidRDefault="0004471C">
      <w:pPr>
        <w:pStyle w:val="Jegyzetszveg"/>
      </w:pPr>
      <w:r>
        <w:t>[16] évszám kétszer? oldalszám?</w:t>
      </w:r>
    </w:p>
    <w:p w:rsidR="0004471C" w:rsidRDefault="0004471C">
      <w:pPr>
        <w:pStyle w:val="Jegyzetszveg"/>
      </w:pPr>
      <w:r>
        <w:t>[17] folyóirat címe szerintem pontatlan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295" w:rsidRDefault="001C0295" w:rsidP="00357439">
      <w:r>
        <w:separator/>
      </w:r>
    </w:p>
  </w:endnote>
  <w:endnote w:type="continuationSeparator" w:id="0">
    <w:p w:rsidR="001C0295" w:rsidRDefault="001C0295"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71C" w:rsidRDefault="0004471C" w:rsidP="0094134C">
    <w:pPr>
      <w:pStyle w:val="llb"/>
      <w:pBdr>
        <w:top w:val="single" w:sz="4" w:space="1" w:color="auto"/>
      </w:pBdr>
      <w:jc w:val="center"/>
    </w:pPr>
    <w:r>
      <w:fldChar w:fldCharType="begin"/>
    </w:r>
    <w:r>
      <w:instrText>PAGE   \* MERGEFORMAT</w:instrText>
    </w:r>
    <w:r>
      <w:fldChar w:fldCharType="separate"/>
    </w:r>
    <w:r w:rsidR="00972FBD">
      <w:rPr>
        <w:noProof/>
      </w:rPr>
      <w:t>38</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71C" w:rsidRDefault="0004471C" w:rsidP="001251E3">
    <w:pPr>
      <w:ind w:firstLine="0"/>
      <w:jc w:val="center"/>
      <w:rPr>
        <w:b/>
        <w:sz w:val="32"/>
      </w:rPr>
    </w:pPr>
    <w:r>
      <w:rPr>
        <w:b/>
        <w:sz w:val="32"/>
      </w:rPr>
      <w:t>Budapest, 2014.</w:t>
    </w:r>
  </w:p>
  <w:p w:rsidR="0004471C" w:rsidRDefault="0004471C">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295" w:rsidRDefault="001C0295" w:rsidP="00357439">
      <w:r>
        <w:separator/>
      </w:r>
    </w:p>
  </w:footnote>
  <w:footnote w:type="continuationSeparator" w:id="0">
    <w:p w:rsidR="001C0295" w:rsidRDefault="001C0295"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71C" w:rsidRPr="00E05D93" w:rsidRDefault="0004471C"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04471C" w:rsidRPr="00E05D93" w:rsidRDefault="0004471C"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10593"/>
    <w:rsid w:val="00011766"/>
    <w:rsid w:val="00014A30"/>
    <w:rsid w:val="00020B20"/>
    <w:rsid w:val="000212B5"/>
    <w:rsid w:val="00023E76"/>
    <w:rsid w:val="00023EE7"/>
    <w:rsid w:val="00025EF2"/>
    <w:rsid w:val="00030349"/>
    <w:rsid w:val="00037804"/>
    <w:rsid w:val="00037F97"/>
    <w:rsid w:val="00040315"/>
    <w:rsid w:val="0004471C"/>
    <w:rsid w:val="00045173"/>
    <w:rsid w:val="00052B16"/>
    <w:rsid w:val="00055D67"/>
    <w:rsid w:val="0006213F"/>
    <w:rsid w:val="00062C7B"/>
    <w:rsid w:val="00065012"/>
    <w:rsid w:val="00065C3D"/>
    <w:rsid w:val="00065F6F"/>
    <w:rsid w:val="0007154E"/>
    <w:rsid w:val="00081893"/>
    <w:rsid w:val="0008420E"/>
    <w:rsid w:val="00085538"/>
    <w:rsid w:val="0008634C"/>
    <w:rsid w:val="000873BB"/>
    <w:rsid w:val="00090671"/>
    <w:rsid w:val="00090D74"/>
    <w:rsid w:val="00090F91"/>
    <w:rsid w:val="00092379"/>
    <w:rsid w:val="00093A10"/>
    <w:rsid w:val="000A1288"/>
    <w:rsid w:val="000A4B78"/>
    <w:rsid w:val="000A5B86"/>
    <w:rsid w:val="000B2116"/>
    <w:rsid w:val="000B3313"/>
    <w:rsid w:val="000B467E"/>
    <w:rsid w:val="000C1732"/>
    <w:rsid w:val="000C22DB"/>
    <w:rsid w:val="000C41CB"/>
    <w:rsid w:val="000C5801"/>
    <w:rsid w:val="000C6BA2"/>
    <w:rsid w:val="000C774B"/>
    <w:rsid w:val="000D3646"/>
    <w:rsid w:val="000E1EC5"/>
    <w:rsid w:val="000E24C3"/>
    <w:rsid w:val="000E2F81"/>
    <w:rsid w:val="000E4F2C"/>
    <w:rsid w:val="000F0DA8"/>
    <w:rsid w:val="000F129A"/>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51F9"/>
    <w:rsid w:val="001772C6"/>
    <w:rsid w:val="00180381"/>
    <w:rsid w:val="001830AC"/>
    <w:rsid w:val="001857FE"/>
    <w:rsid w:val="00190B31"/>
    <w:rsid w:val="00193B13"/>
    <w:rsid w:val="00195D50"/>
    <w:rsid w:val="00196B04"/>
    <w:rsid w:val="00196CEA"/>
    <w:rsid w:val="00197AC5"/>
    <w:rsid w:val="001A1C31"/>
    <w:rsid w:val="001A5CCE"/>
    <w:rsid w:val="001B0113"/>
    <w:rsid w:val="001B222B"/>
    <w:rsid w:val="001B25C5"/>
    <w:rsid w:val="001B2AB3"/>
    <w:rsid w:val="001B648D"/>
    <w:rsid w:val="001B6609"/>
    <w:rsid w:val="001C0295"/>
    <w:rsid w:val="001C145D"/>
    <w:rsid w:val="001D091F"/>
    <w:rsid w:val="001D5611"/>
    <w:rsid w:val="001D6501"/>
    <w:rsid w:val="001D7704"/>
    <w:rsid w:val="001E0FDA"/>
    <w:rsid w:val="001E3E22"/>
    <w:rsid w:val="001E66D9"/>
    <w:rsid w:val="001E6EEA"/>
    <w:rsid w:val="001E70A1"/>
    <w:rsid w:val="001F51F8"/>
    <w:rsid w:val="001F538A"/>
    <w:rsid w:val="001F53EE"/>
    <w:rsid w:val="001F7AE3"/>
    <w:rsid w:val="0020480D"/>
    <w:rsid w:val="00214717"/>
    <w:rsid w:val="00217027"/>
    <w:rsid w:val="00232632"/>
    <w:rsid w:val="00235456"/>
    <w:rsid w:val="00237BAF"/>
    <w:rsid w:val="0024118B"/>
    <w:rsid w:val="00241BDE"/>
    <w:rsid w:val="00244082"/>
    <w:rsid w:val="002442D6"/>
    <w:rsid w:val="002564C4"/>
    <w:rsid w:val="00265CC1"/>
    <w:rsid w:val="00266DF6"/>
    <w:rsid w:val="00272926"/>
    <w:rsid w:val="0027351B"/>
    <w:rsid w:val="00273609"/>
    <w:rsid w:val="0027467E"/>
    <w:rsid w:val="002752FB"/>
    <w:rsid w:val="002819FE"/>
    <w:rsid w:val="00281CE7"/>
    <w:rsid w:val="00284644"/>
    <w:rsid w:val="002862D9"/>
    <w:rsid w:val="002865EF"/>
    <w:rsid w:val="00291303"/>
    <w:rsid w:val="00292F27"/>
    <w:rsid w:val="00293CCA"/>
    <w:rsid w:val="00294B5A"/>
    <w:rsid w:val="00296D8F"/>
    <w:rsid w:val="002A38D5"/>
    <w:rsid w:val="002B2CD3"/>
    <w:rsid w:val="002B5AB7"/>
    <w:rsid w:val="002B6AB3"/>
    <w:rsid w:val="002C34D2"/>
    <w:rsid w:val="002C5003"/>
    <w:rsid w:val="002C6D33"/>
    <w:rsid w:val="002E252C"/>
    <w:rsid w:val="002E486B"/>
    <w:rsid w:val="002E4946"/>
    <w:rsid w:val="002E7E66"/>
    <w:rsid w:val="002F0057"/>
    <w:rsid w:val="002F52BF"/>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08D6"/>
    <w:rsid w:val="003419F2"/>
    <w:rsid w:val="00342903"/>
    <w:rsid w:val="00345ED8"/>
    <w:rsid w:val="003469F5"/>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B2587"/>
    <w:rsid w:val="003B342E"/>
    <w:rsid w:val="003B59CB"/>
    <w:rsid w:val="003B7556"/>
    <w:rsid w:val="003B7ECE"/>
    <w:rsid w:val="003C1DF3"/>
    <w:rsid w:val="003C55BD"/>
    <w:rsid w:val="003D0F7C"/>
    <w:rsid w:val="003E0A28"/>
    <w:rsid w:val="003E0DAD"/>
    <w:rsid w:val="003E124A"/>
    <w:rsid w:val="003E244F"/>
    <w:rsid w:val="003E2C84"/>
    <w:rsid w:val="003E324D"/>
    <w:rsid w:val="003E3C4B"/>
    <w:rsid w:val="003E552C"/>
    <w:rsid w:val="003E6B3F"/>
    <w:rsid w:val="003F0E9B"/>
    <w:rsid w:val="003F393B"/>
    <w:rsid w:val="0040278B"/>
    <w:rsid w:val="00416EA2"/>
    <w:rsid w:val="00435783"/>
    <w:rsid w:val="0043630F"/>
    <w:rsid w:val="00443E13"/>
    <w:rsid w:val="00447D85"/>
    <w:rsid w:val="00455F44"/>
    <w:rsid w:val="00462657"/>
    <w:rsid w:val="00462EFD"/>
    <w:rsid w:val="00462F78"/>
    <w:rsid w:val="00464E00"/>
    <w:rsid w:val="00466050"/>
    <w:rsid w:val="004676C1"/>
    <w:rsid w:val="00474A97"/>
    <w:rsid w:val="00474C9B"/>
    <w:rsid w:val="00480705"/>
    <w:rsid w:val="004842F3"/>
    <w:rsid w:val="004843A7"/>
    <w:rsid w:val="0048716A"/>
    <w:rsid w:val="004876D4"/>
    <w:rsid w:val="004920D1"/>
    <w:rsid w:val="0049423C"/>
    <w:rsid w:val="004947CB"/>
    <w:rsid w:val="004A524A"/>
    <w:rsid w:val="004A5D2D"/>
    <w:rsid w:val="004A697E"/>
    <w:rsid w:val="004A779C"/>
    <w:rsid w:val="004B1327"/>
    <w:rsid w:val="004B16B5"/>
    <w:rsid w:val="004B2998"/>
    <w:rsid w:val="004B3C9B"/>
    <w:rsid w:val="004B3D67"/>
    <w:rsid w:val="004B592A"/>
    <w:rsid w:val="004B7C64"/>
    <w:rsid w:val="004C1527"/>
    <w:rsid w:val="004C548A"/>
    <w:rsid w:val="004C632D"/>
    <w:rsid w:val="004D5293"/>
    <w:rsid w:val="004E31E9"/>
    <w:rsid w:val="004E4AA6"/>
    <w:rsid w:val="004E4F01"/>
    <w:rsid w:val="004F0315"/>
    <w:rsid w:val="004F20F4"/>
    <w:rsid w:val="004F5519"/>
    <w:rsid w:val="005009F5"/>
    <w:rsid w:val="00502F14"/>
    <w:rsid w:val="00503141"/>
    <w:rsid w:val="00507923"/>
    <w:rsid w:val="005130B9"/>
    <w:rsid w:val="00514072"/>
    <w:rsid w:val="0051473A"/>
    <w:rsid w:val="00514A76"/>
    <w:rsid w:val="005200A2"/>
    <w:rsid w:val="00522843"/>
    <w:rsid w:val="00523B3F"/>
    <w:rsid w:val="00525BA3"/>
    <w:rsid w:val="00530311"/>
    <w:rsid w:val="00534F8E"/>
    <w:rsid w:val="00541AE6"/>
    <w:rsid w:val="00543C4C"/>
    <w:rsid w:val="005511DB"/>
    <w:rsid w:val="00554C05"/>
    <w:rsid w:val="00564516"/>
    <w:rsid w:val="005661C8"/>
    <w:rsid w:val="0057384B"/>
    <w:rsid w:val="00574436"/>
    <w:rsid w:val="00575111"/>
    <w:rsid w:val="005921E1"/>
    <w:rsid w:val="0059786A"/>
    <w:rsid w:val="005A585F"/>
    <w:rsid w:val="005A6233"/>
    <w:rsid w:val="005B27D5"/>
    <w:rsid w:val="005C2DAD"/>
    <w:rsid w:val="005C2F1B"/>
    <w:rsid w:val="005C5D7D"/>
    <w:rsid w:val="005C7147"/>
    <w:rsid w:val="005D1B43"/>
    <w:rsid w:val="005D1E60"/>
    <w:rsid w:val="005D4F36"/>
    <w:rsid w:val="005D510F"/>
    <w:rsid w:val="005E00E8"/>
    <w:rsid w:val="005E03A8"/>
    <w:rsid w:val="005E184A"/>
    <w:rsid w:val="005E1E5C"/>
    <w:rsid w:val="005E2835"/>
    <w:rsid w:val="005E677D"/>
    <w:rsid w:val="005E7A55"/>
    <w:rsid w:val="005F0283"/>
    <w:rsid w:val="005F045A"/>
    <w:rsid w:val="005F25E6"/>
    <w:rsid w:val="005F5A8B"/>
    <w:rsid w:val="005F672C"/>
    <w:rsid w:val="0060219D"/>
    <w:rsid w:val="006073A8"/>
    <w:rsid w:val="00611C22"/>
    <w:rsid w:val="00614C53"/>
    <w:rsid w:val="006208D0"/>
    <w:rsid w:val="00624066"/>
    <w:rsid w:val="00625050"/>
    <w:rsid w:val="00627BFC"/>
    <w:rsid w:val="00630994"/>
    <w:rsid w:val="006321D7"/>
    <w:rsid w:val="006339A6"/>
    <w:rsid w:val="00635EC2"/>
    <w:rsid w:val="0064093B"/>
    <w:rsid w:val="00640EE0"/>
    <w:rsid w:val="0064568D"/>
    <w:rsid w:val="00654231"/>
    <w:rsid w:val="00654AC3"/>
    <w:rsid w:val="006552A1"/>
    <w:rsid w:val="00655FE4"/>
    <w:rsid w:val="00657B0F"/>
    <w:rsid w:val="00662B86"/>
    <w:rsid w:val="0067504D"/>
    <w:rsid w:val="00676375"/>
    <w:rsid w:val="006801EF"/>
    <w:rsid w:val="00686A34"/>
    <w:rsid w:val="00686B6E"/>
    <w:rsid w:val="00690969"/>
    <w:rsid w:val="006921C8"/>
    <w:rsid w:val="006968AA"/>
    <w:rsid w:val="00696A73"/>
    <w:rsid w:val="0069758B"/>
    <w:rsid w:val="00697B7A"/>
    <w:rsid w:val="006A0DE4"/>
    <w:rsid w:val="006A28E3"/>
    <w:rsid w:val="006A4AD1"/>
    <w:rsid w:val="006A5A61"/>
    <w:rsid w:val="006A6AD9"/>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4C2D"/>
    <w:rsid w:val="006E037D"/>
    <w:rsid w:val="006E116B"/>
    <w:rsid w:val="006E4C0D"/>
    <w:rsid w:val="006E5E10"/>
    <w:rsid w:val="006F2538"/>
    <w:rsid w:val="006F4066"/>
    <w:rsid w:val="006F6FA4"/>
    <w:rsid w:val="006F6FF8"/>
    <w:rsid w:val="006F7866"/>
    <w:rsid w:val="006F7B0B"/>
    <w:rsid w:val="007103FA"/>
    <w:rsid w:val="007115F8"/>
    <w:rsid w:val="00712842"/>
    <w:rsid w:val="0071521D"/>
    <w:rsid w:val="007174F9"/>
    <w:rsid w:val="00720EC8"/>
    <w:rsid w:val="00723F70"/>
    <w:rsid w:val="0072452C"/>
    <w:rsid w:val="00731005"/>
    <w:rsid w:val="0073438E"/>
    <w:rsid w:val="00735C2F"/>
    <w:rsid w:val="00735D96"/>
    <w:rsid w:val="00735F27"/>
    <w:rsid w:val="00736BD1"/>
    <w:rsid w:val="00741916"/>
    <w:rsid w:val="00750117"/>
    <w:rsid w:val="007651A8"/>
    <w:rsid w:val="007666F2"/>
    <w:rsid w:val="00770146"/>
    <w:rsid w:val="00782973"/>
    <w:rsid w:val="00782F9D"/>
    <w:rsid w:val="00783418"/>
    <w:rsid w:val="00783CA5"/>
    <w:rsid w:val="00784EE6"/>
    <w:rsid w:val="0079072D"/>
    <w:rsid w:val="00791570"/>
    <w:rsid w:val="00791B26"/>
    <w:rsid w:val="00791EF1"/>
    <w:rsid w:val="0079248A"/>
    <w:rsid w:val="0079543E"/>
    <w:rsid w:val="007A2831"/>
    <w:rsid w:val="007A4219"/>
    <w:rsid w:val="007A51C3"/>
    <w:rsid w:val="007B0C57"/>
    <w:rsid w:val="007B5F5E"/>
    <w:rsid w:val="007B698D"/>
    <w:rsid w:val="007B7C25"/>
    <w:rsid w:val="007C09F3"/>
    <w:rsid w:val="007C3785"/>
    <w:rsid w:val="007C4B85"/>
    <w:rsid w:val="007D0040"/>
    <w:rsid w:val="007D52C9"/>
    <w:rsid w:val="007D6E2E"/>
    <w:rsid w:val="007E0684"/>
    <w:rsid w:val="007E0CAB"/>
    <w:rsid w:val="007E14DE"/>
    <w:rsid w:val="007E4851"/>
    <w:rsid w:val="007E629C"/>
    <w:rsid w:val="007F08C9"/>
    <w:rsid w:val="007F106F"/>
    <w:rsid w:val="007F4ED8"/>
    <w:rsid w:val="007F5DE0"/>
    <w:rsid w:val="007F7774"/>
    <w:rsid w:val="007F7B72"/>
    <w:rsid w:val="0080006C"/>
    <w:rsid w:val="008016FB"/>
    <w:rsid w:val="008043B6"/>
    <w:rsid w:val="00805E3D"/>
    <w:rsid w:val="0080633D"/>
    <w:rsid w:val="00806B09"/>
    <w:rsid w:val="0082041D"/>
    <w:rsid w:val="008210CE"/>
    <w:rsid w:val="00821FB2"/>
    <w:rsid w:val="00830917"/>
    <w:rsid w:val="00831384"/>
    <w:rsid w:val="00831614"/>
    <w:rsid w:val="00832556"/>
    <w:rsid w:val="00832B4D"/>
    <w:rsid w:val="00832D34"/>
    <w:rsid w:val="00837C7A"/>
    <w:rsid w:val="00837D15"/>
    <w:rsid w:val="00841985"/>
    <w:rsid w:val="00847C12"/>
    <w:rsid w:val="0085210E"/>
    <w:rsid w:val="0085454C"/>
    <w:rsid w:val="00855D84"/>
    <w:rsid w:val="0086552E"/>
    <w:rsid w:val="00866278"/>
    <w:rsid w:val="0087795C"/>
    <w:rsid w:val="00883169"/>
    <w:rsid w:val="008851C1"/>
    <w:rsid w:val="00887B42"/>
    <w:rsid w:val="00890407"/>
    <w:rsid w:val="00891DD3"/>
    <w:rsid w:val="00892503"/>
    <w:rsid w:val="0089433F"/>
    <w:rsid w:val="00895D4C"/>
    <w:rsid w:val="008A0F68"/>
    <w:rsid w:val="008A234B"/>
    <w:rsid w:val="008A27A7"/>
    <w:rsid w:val="008A2F7D"/>
    <w:rsid w:val="008A7306"/>
    <w:rsid w:val="008A7E97"/>
    <w:rsid w:val="008B1E0D"/>
    <w:rsid w:val="008B2179"/>
    <w:rsid w:val="008B313D"/>
    <w:rsid w:val="008C0AD5"/>
    <w:rsid w:val="008C5E60"/>
    <w:rsid w:val="008D6290"/>
    <w:rsid w:val="008E516C"/>
    <w:rsid w:val="008E534B"/>
    <w:rsid w:val="008E56E3"/>
    <w:rsid w:val="008F2439"/>
    <w:rsid w:val="008F2502"/>
    <w:rsid w:val="008F366A"/>
    <w:rsid w:val="008F381F"/>
    <w:rsid w:val="008F42E9"/>
    <w:rsid w:val="008F64E4"/>
    <w:rsid w:val="00900AB6"/>
    <w:rsid w:val="009076CB"/>
    <w:rsid w:val="00910CA6"/>
    <w:rsid w:val="00915D23"/>
    <w:rsid w:val="00916239"/>
    <w:rsid w:val="009236F6"/>
    <w:rsid w:val="00931CE0"/>
    <w:rsid w:val="0094134C"/>
    <w:rsid w:val="00941B82"/>
    <w:rsid w:val="00941CC6"/>
    <w:rsid w:val="00943E5E"/>
    <w:rsid w:val="00945916"/>
    <w:rsid w:val="0094748D"/>
    <w:rsid w:val="009538BC"/>
    <w:rsid w:val="0095496B"/>
    <w:rsid w:val="00956500"/>
    <w:rsid w:val="00963391"/>
    <w:rsid w:val="0096380D"/>
    <w:rsid w:val="00964312"/>
    <w:rsid w:val="00965DB9"/>
    <w:rsid w:val="00970A50"/>
    <w:rsid w:val="00972FBD"/>
    <w:rsid w:val="00977390"/>
    <w:rsid w:val="00983D92"/>
    <w:rsid w:val="0098438F"/>
    <w:rsid w:val="00994342"/>
    <w:rsid w:val="009A1F84"/>
    <w:rsid w:val="009A220F"/>
    <w:rsid w:val="009A56A4"/>
    <w:rsid w:val="009A58B4"/>
    <w:rsid w:val="009A626E"/>
    <w:rsid w:val="009B099A"/>
    <w:rsid w:val="009B295A"/>
    <w:rsid w:val="009B393E"/>
    <w:rsid w:val="009B4E7E"/>
    <w:rsid w:val="009B5F29"/>
    <w:rsid w:val="009B7EE9"/>
    <w:rsid w:val="009D5C91"/>
    <w:rsid w:val="009D68BE"/>
    <w:rsid w:val="009E2056"/>
    <w:rsid w:val="009F2A15"/>
    <w:rsid w:val="009F3801"/>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6404D"/>
    <w:rsid w:val="00A66775"/>
    <w:rsid w:val="00A66826"/>
    <w:rsid w:val="00A67812"/>
    <w:rsid w:val="00A72331"/>
    <w:rsid w:val="00A77A37"/>
    <w:rsid w:val="00A77AE0"/>
    <w:rsid w:val="00A830EC"/>
    <w:rsid w:val="00A87A3A"/>
    <w:rsid w:val="00A91B53"/>
    <w:rsid w:val="00A92959"/>
    <w:rsid w:val="00A9425A"/>
    <w:rsid w:val="00A953E0"/>
    <w:rsid w:val="00A97362"/>
    <w:rsid w:val="00AA0EF9"/>
    <w:rsid w:val="00AA2EEE"/>
    <w:rsid w:val="00AA34F7"/>
    <w:rsid w:val="00AA5240"/>
    <w:rsid w:val="00AA5313"/>
    <w:rsid w:val="00AA5BBA"/>
    <w:rsid w:val="00AA6EA2"/>
    <w:rsid w:val="00AB2DF4"/>
    <w:rsid w:val="00AB3D08"/>
    <w:rsid w:val="00AB7FF4"/>
    <w:rsid w:val="00AC47BB"/>
    <w:rsid w:val="00AD315B"/>
    <w:rsid w:val="00AD3564"/>
    <w:rsid w:val="00AD357A"/>
    <w:rsid w:val="00AE05CD"/>
    <w:rsid w:val="00AE1E7E"/>
    <w:rsid w:val="00AE37E5"/>
    <w:rsid w:val="00AE5BE1"/>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123D9"/>
    <w:rsid w:val="00B1361B"/>
    <w:rsid w:val="00B14A82"/>
    <w:rsid w:val="00B14E0F"/>
    <w:rsid w:val="00B15BC2"/>
    <w:rsid w:val="00B20D25"/>
    <w:rsid w:val="00B22903"/>
    <w:rsid w:val="00B2419F"/>
    <w:rsid w:val="00B262F3"/>
    <w:rsid w:val="00B352F2"/>
    <w:rsid w:val="00B428DE"/>
    <w:rsid w:val="00B479B5"/>
    <w:rsid w:val="00B534B5"/>
    <w:rsid w:val="00B545D7"/>
    <w:rsid w:val="00B546DA"/>
    <w:rsid w:val="00B57449"/>
    <w:rsid w:val="00B62B99"/>
    <w:rsid w:val="00B64BBE"/>
    <w:rsid w:val="00B7268F"/>
    <w:rsid w:val="00B75BA3"/>
    <w:rsid w:val="00B93758"/>
    <w:rsid w:val="00B9434B"/>
    <w:rsid w:val="00B94E89"/>
    <w:rsid w:val="00B95BDB"/>
    <w:rsid w:val="00B9656C"/>
    <w:rsid w:val="00BA0FBB"/>
    <w:rsid w:val="00BA57B9"/>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C00A5C"/>
    <w:rsid w:val="00C01F39"/>
    <w:rsid w:val="00C03107"/>
    <w:rsid w:val="00C054B7"/>
    <w:rsid w:val="00C05D72"/>
    <w:rsid w:val="00C07F59"/>
    <w:rsid w:val="00C14225"/>
    <w:rsid w:val="00C14251"/>
    <w:rsid w:val="00C1425F"/>
    <w:rsid w:val="00C16AEF"/>
    <w:rsid w:val="00C2087E"/>
    <w:rsid w:val="00C210E1"/>
    <w:rsid w:val="00C21441"/>
    <w:rsid w:val="00C22556"/>
    <w:rsid w:val="00C23138"/>
    <w:rsid w:val="00C26728"/>
    <w:rsid w:val="00C303A3"/>
    <w:rsid w:val="00C31E89"/>
    <w:rsid w:val="00C52C6A"/>
    <w:rsid w:val="00C543E5"/>
    <w:rsid w:val="00C56B60"/>
    <w:rsid w:val="00C6261E"/>
    <w:rsid w:val="00C65D87"/>
    <w:rsid w:val="00C65F33"/>
    <w:rsid w:val="00C70597"/>
    <w:rsid w:val="00C71DC5"/>
    <w:rsid w:val="00C92126"/>
    <w:rsid w:val="00C94DE8"/>
    <w:rsid w:val="00CA0C23"/>
    <w:rsid w:val="00CA2970"/>
    <w:rsid w:val="00CB5E3F"/>
    <w:rsid w:val="00CC16FF"/>
    <w:rsid w:val="00CC5817"/>
    <w:rsid w:val="00CC6021"/>
    <w:rsid w:val="00CC7038"/>
    <w:rsid w:val="00CD065C"/>
    <w:rsid w:val="00CD19C7"/>
    <w:rsid w:val="00CE0753"/>
    <w:rsid w:val="00CE57B0"/>
    <w:rsid w:val="00CE7B37"/>
    <w:rsid w:val="00CF0060"/>
    <w:rsid w:val="00CF1FA8"/>
    <w:rsid w:val="00CF561B"/>
    <w:rsid w:val="00CF75E7"/>
    <w:rsid w:val="00D0228C"/>
    <w:rsid w:val="00D02390"/>
    <w:rsid w:val="00D074F0"/>
    <w:rsid w:val="00D152C4"/>
    <w:rsid w:val="00D15A61"/>
    <w:rsid w:val="00D17760"/>
    <w:rsid w:val="00D2128C"/>
    <w:rsid w:val="00D21739"/>
    <w:rsid w:val="00D31915"/>
    <w:rsid w:val="00D31C90"/>
    <w:rsid w:val="00D34549"/>
    <w:rsid w:val="00D35D84"/>
    <w:rsid w:val="00D36323"/>
    <w:rsid w:val="00D37048"/>
    <w:rsid w:val="00D370AF"/>
    <w:rsid w:val="00D37A19"/>
    <w:rsid w:val="00D44320"/>
    <w:rsid w:val="00D50E80"/>
    <w:rsid w:val="00D51CEF"/>
    <w:rsid w:val="00D528DE"/>
    <w:rsid w:val="00D6221A"/>
    <w:rsid w:val="00D665D3"/>
    <w:rsid w:val="00D701D2"/>
    <w:rsid w:val="00D739CC"/>
    <w:rsid w:val="00D8250D"/>
    <w:rsid w:val="00D85B9C"/>
    <w:rsid w:val="00D92887"/>
    <w:rsid w:val="00D934B1"/>
    <w:rsid w:val="00D947C9"/>
    <w:rsid w:val="00D950F9"/>
    <w:rsid w:val="00DA24E5"/>
    <w:rsid w:val="00DA786D"/>
    <w:rsid w:val="00DB05F9"/>
    <w:rsid w:val="00DB2C7D"/>
    <w:rsid w:val="00DC05F7"/>
    <w:rsid w:val="00DC301B"/>
    <w:rsid w:val="00DC3F6E"/>
    <w:rsid w:val="00DD3AE9"/>
    <w:rsid w:val="00DD4BFA"/>
    <w:rsid w:val="00DD5FA1"/>
    <w:rsid w:val="00DF0358"/>
    <w:rsid w:val="00DF1DCD"/>
    <w:rsid w:val="00DF39CA"/>
    <w:rsid w:val="00DF57A8"/>
    <w:rsid w:val="00DF6AEB"/>
    <w:rsid w:val="00DF6C97"/>
    <w:rsid w:val="00E00973"/>
    <w:rsid w:val="00E00DDA"/>
    <w:rsid w:val="00E01A29"/>
    <w:rsid w:val="00E028AB"/>
    <w:rsid w:val="00E03939"/>
    <w:rsid w:val="00E03E68"/>
    <w:rsid w:val="00E04728"/>
    <w:rsid w:val="00E05D93"/>
    <w:rsid w:val="00E12A21"/>
    <w:rsid w:val="00E16926"/>
    <w:rsid w:val="00E2148E"/>
    <w:rsid w:val="00E21F69"/>
    <w:rsid w:val="00E22561"/>
    <w:rsid w:val="00E27329"/>
    <w:rsid w:val="00E32DEB"/>
    <w:rsid w:val="00E4483C"/>
    <w:rsid w:val="00E46062"/>
    <w:rsid w:val="00E50049"/>
    <w:rsid w:val="00E52A8B"/>
    <w:rsid w:val="00E56625"/>
    <w:rsid w:val="00E567BF"/>
    <w:rsid w:val="00E57EF8"/>
    <w:rsid w:val="00E61512"/>
    <w:rsid w:val="00E64225"/>
    <w:rsid w:val="00E65E24"/>
    <w:rsid w:val="00E753CE"/>
    <w:rsid w:val="00E8138F"/>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7750"/>
    <w:rsid w:val="00ED171B"/>
    <w:rsid w:val="00ED2999"/>
    <w:rsid w:val="00ED4739"/>
    <w:rsid w:val="00ED4C73"/>
    <w:rsid w:val="00EE042F"/>
    <w:rsid w:val="00EE1363"/>
    <w:rsid w:val="00EE16AD"/>
    <w:rsid w:val="00EF0C05"/>
    <w:rsid w:val="00EF155A"/>
    <w:rsid w:val="00EF229D"/>
    <w:rsid w:val="00EF6963"/>
    <w:rsid w:val="00F00F5E"/>
    <w:rsid w:val="00F01512"/>
    <w:rsid w:val="00F017F3"/>
    <w:rsid w:val="00F058BE"/>
    <w:rsid w:val="00F05F15"/>
    <w:rsid w:val="00F06A21"/>
    <w:rsid w:val="00F07F39"/>
    <w:rsid w:val="00F1454A"/>
    <w:rsid w:val="00F200F8"/>
    <w:rsid w:val="00F21244"/>
    <w:rsid w:val="00F2142D"/>
    <w:rsid w:val="00F21B71"/>
    <w:rsid w:val="00F261F3"/>
    <w:rsid w:val="00F32EB8"/>
    <w:rsid w:val="00F36914"/>
    <w:rsid w:val="00F437B3"/>
    <w:rsid w:val="00F44A3A"/>
    <w:rsid w:val="00F46159"/>
    <w:rsid w:val="00F53EBC"/>
    <w:rsid w:val="00F56EF0"/>
    <w:rsid w:val="00F645D6"/>
    <w:rsid w:val="00F67DED"/>
    <w:rsid w:val="00F67FAD"/>
    <w:rsid w:val="00F72AC0"/>
    <w:rsid w:val="00F75B06"/>
    <w:rsid w:val="00F77C82"/>
    <w:rsid w:val="00F83563"/>
    <w:rsid w:val="00F83D62"/>
    <w:rsid w:val="00F863FC"/>
    <w:rsid w:val="00F90FD5"/>
    <w:rsid w:val="00F93889"/>
    <w:rsid w:val="00F93BA7"/>
    <w:rsid w:val="00F96731"/>
    <w:rsid w:val="00F9708F"/>
    <w:rsid w:val="00FA1B5F"/>
    <w:rsid w:val="00FA266B"/>
    <w:rsid w:val="00FA2FF8"/>
    <w:rsid w:val="00FA3DB8"/>
    <w:rsid w:val="00FA48F1"/>
    <w:rsid w:val="00FA6348"/>
    <w:rsid w:val="00FA764C"/>
    <w:rsid w:val="00FB117F"/>
    <w:rsid w:val="00FB7D81"/>
    <w:rsid w:val="00FC0314"/>
    <w:rsid w:val="00FC0499"/>
    <w:rsid w:val="00FC11DB"/>
    <w:rsid w:val="00FC17F2"/>
    <w:rsid w:val="00FC5743"/>
    <w:rsid w:val="00FD1AE9"/>
    <w:rsid w:val="00FD276B"/>
    <w:rsid w:val="00FD57B6"/>
    <w:rsid w:val="00FD5E99"/>
    <w:rsid w:val="00FE1B6E"/>
    <w:rsid w:val="00FE2F0D"/>
    <w:rsid w:val="00FE56B7"/>
    <w:rsid w:val="00FE5B1C"/>
    <w:rsid w:val="00FF041E"/>
    <w:rsid w:val="00FF15BC"/>
    <w:rsid w:val="00FF1F91"/>
    <w:rsid w:val="00FF3708"/>
    <w:rsid w:val="00FF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E028AB"/>
    <w:rPr>
      <w:sz w:val="16"/>
      <w:szCs w:val="16"/>
    </w:rPr>
  </w:style>
  <w:style w:type="paragraph" w:styleId="Jegyzetszveg">
    <w:name w:val="annotation text"/>
    <w:basedOn w:val="Norml"/>
    <w:link w:val="JegyzetszvegChar"/>
    <w:uiPriority w:val="99"/>
    <w:semiHidden/>
    <w:unhideWhenUsed/>
    <w:rsid w:val="00E028AB"/>
    <w:pPr>
      <w:spacing w:line="240" w:lineRule="auto"/>
    </w:pPr>
    <w:rPr>
      <w:sz w:val="20"/>
      <w:szCs w:val="20"/>
    </w:rPr>
  </w:style>
  <w:style w:type="character" w:customStyle="1" w:styleId="JegyzetszvegChar">
    <w:name w:val="Jegyzetszöveg Char"/>
    <w:basedOn w:val="Bekezdsalapbettpusa"/>
    <w:link w:val="Jegyzetszveg"/>
    <w:uiPriority w:val="99"/>
    <w:semiHidden/>
    <w:rsid w:val="00E028AB"/>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E028AB"/>
    <w:rPr>
      <w:b/>
      <w:bCs/>
    </w:rPr>
  </w:style>
  <w:style w:type="character" w:customStyle="1" w:styleId="MegjegyzstrgyaChar">
    <w:name w:val="Megjegyzés tárgya Char"/>
    <w:basedOn w:val="JegyzetszvegChar"/>
    <w:link w:val="Megjegyzstrgya"/>
    <w:uiPriority w:val="99"/>
    <w:semiHidden/>
    <w:rsid w:val="00E028AB"/>
    <w:rPr>
      <w:rFonts w:ascii="Times New Roman" w:eastAsia="Times New Roman" w:hAnsi="Times New Roman" w:cs="Times New Roman"/>
      <w:b/>
      <w:bCs/>
      <w:sz w:val="20"/>
      <w:szCs w:val="20"/>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E028AB"/>
    <w:rPr>
      <w:sz w:val="16"/>
      <w:szCs w:val="16"/>
    </w:rPr>
  </w:style>
  <w:style w:type="paragraph" w:styleId="Jegyzetszveg">
    <w:name w:val="annotation text"/>
    <w:basedOn w:val="Norml"/>
    <w:link w:val="JegyzetszvegChar"/>
    <w:uiPriority w:val="99"/>
    <w:semiHidden/>
    <w:unhideWhenUsed/>
    <w:rsid w:val="00E028AB"/>
    <w:pPr>
      <w:spacing w:line="240" w:lineRule="auto"/>
    </w:pPr>
    <w:rPr>
      <w:sz w:val="20"/>
      <w:szCs w:val="20"/>
    </w:rPr>
  </w:style>
  <w:style w:type="character" w:customStyle="1" w:styleId="JegyzetszvegChar">
    <w:name w:val="Jegyzetszöveg Char"/>
    <w:basedOn w:val="Bekezdsalapbettpusa"/>
    <w:link w:val="Jegyzetszveg"/>
    <w:uiPriority w:val="99"/>
    <w:semiHidden/>
    <w:rsid w:val="00E028AB"/>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E028AB"/>
    <w:rPr>
      <w:b/>
      <w:bCs/>
    </w:rPr>
  </w:style>
  <w:style w:type="character" w:customStyle="1" w:styleId="MegjegyzstrgyaChar">
    <w:name w:val="Megjegyzés tárgya Char"/>
    <w:basedOn w:val="JegyzetszvegChar"/>
    <w:link w:val="Megjegyzstrgya"/>
    <w:uiPriority w:val="99"/>
    <w:semiHidden/>
    <w:rsid w:val="00E028AB"/>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tankonyvtar.hu/en/tartalom/tamop425/0046_adatbanyaszat/ch05s07.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8.wmf"/><Relationship Id="rId47" Type="http://schemas.openxmlformats.org/officeDocument/2006/relationships/oleObject" Target="embeddings/oleObject6.bin"/><Relationship Id="rId63" Type="http://schemas.openxmlformats.org/officeDocument/2006/relationships/image" Target="media/image30.jpeg"/><Relationship Id="rId68" Type="http://schemas.openxmlformats.org/officeDocument/2006/relationships/image" Target="media/image35.png"/><Relationship Id="rId16" Type="http://schemas.openxmlformats.org/officeDocument/2006/relationships/hyperlink" Target="http://hu.wikipedia.org/w/index.php?title=Stratocumulus&amp;action=edit&amp;redlink=1" TargetMode="External"/><Relationship Id="rId11" Type="http://schemas.openxmlformats.org/officeDocument/2006/relationships/hyperlink" Target="http://hu.wikipedia.org/wiki/Cirrus" TargetMode="External"/><Relationship Id="rId24" Type="http://schemas.openxmlformats.org/officeDocument/2006/relationships/image" Target="media/image5.png"/><Relationship Id="rId32" Type="http://schemas.openxmlformats.org/officeDocument/2006/relationships/image" Target="media/image11.jpeg"/><Relationship Id="rId37" Type="http://schemas.openxmlformats.org/officeDocument/2006/relationships/oleObject" Target="embeddings/oleObject1.bin"/><Relationship Id="rId40" Type="http://schemas.openxmlformats.org/officeDocument/2006/relationships/image" Target="media/image17.w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image" Target="media/image26.wmf"/><Relationship Id="rId66" Type="http://schemas.openxmlformats.org/officeDocument/2006/relationships/image" Target="media/image33.jpe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19" Type="http://schemas.openxmlformats.org/officeDocument/2006/relationships/hyperlink" Target="http://hu.wikipedia.org/wiki/Nimbostratus" TargetMode="External"/><Relationship Id="rId14" Type="http://schemas.openxmlformats.org/officeDocument/2006/relationships/hyperlink" Target="http://hu.wikipedia.org/wiki/Altocumulus" TargetMode="External"/><Relationship Id="rId22" Type="http://schemas.openxmlformats.org/officeDocument/2006/relationships/comments" Target="comments.xml"/><Relationship Id="rId27" Type="http://schemas.openxmlformats.org/officeDocument/2006/relationships/image" Target="media/image8.png"/><Relationship Id="rId30" Type="http://schemas.openxmlformats.org/officeDocument/2006/relationships/chart" Target="charts/chart2.xml"/><Relationship Id="rId35" Type="http://schemas.openxmlformats.org/officeDocument/2006/relationships/image" Target="media/image14.png"/><Relationship Id="rId43" Type="http://schemas.openxmlformats.org/officeDocument/2006/relationships/oleObject" Target="embeddings/oleObject4.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hu.wikipedia.org/wiki/Cirrocumulus" TargetMode="External"/><Relationship Id="rId17" Type="http://schemas.openxmlformats.org/officeDocument/2006/relationships/hyperlink" Target="http://hu.wikipedia.org/wiki/Stratus" TargetMode="External"/><Relationship Id="rId25" Type="http://schemas.openxmlformats.org/officeDocument/2006/relationships/image" Target="media/image6.jpeg"/><Relationship Id="rId33" Type="http://schemas.openxmlformats.org/officeDocument/2006/relationships/image" Target="media/image12.emf"/><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12.bin"/><Relationship Id="rId67" Type="http://schemas.openxmlformats.org/officeDocument/2006/relationships/image" Target="media/image34.jpeg"/><Relationship Id="rId20" Type="http://schemas.openxmlformats.org/officeDocument/2006/relationships/hyperlink" Target="http://hu.wikipedia.org/wiki/Cumulonimbus" TargetMode="External"/><Relationship Id="rId41" Type="http://schemas.openxmlformats.org/officeDocument/2006/relationships/oleObject" Target="embeddings/oleObject3.bin"/><Relationship Id="rId54" Type="http://schemas.openxmlformats.org/officeDocument/2006/relationships/image" Target="media/image24.wmf"/><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hu.wikipedia.org/wiki/Altostratus"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wmf"/><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2.jpeg"/><Relationship Id="rId31" Type="http://schemas.openxmlformats.org/officeDocument/2006/relationships/image" Target="media/image10.png"/><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hu.wikipedia.org/wiki/Cirrostratus" TargetMode="External"/><Relationship Id="rId18" Type="http://schemas.openxmlformats.org/officeDocument/2006/relationships/hyperlink" Target="http://hu.wikipedia.org/wiki/Gomolyfelh%C5%91" TargetMode="External"/><Relationship Id="rId39" Type="http://schemas.openxmlformats.org/officeDocument/2006/relationships/oleObject" Target="embeddings/oleObject2.bin"/><Relationship Id="rId34" Type="http://schemas.openxmlformats.org/officeDocument/2006/relationships/image" Target="media/image13.png"/><Relationship Id="rId50" Type="http://schemas.openxmlformats.org/officeDocument/2006/relationships/image" Target="media/image22.wmf"/><Relationship Id="rId55" Type="http://schemas.openxmlformats.org/officeDocument/2006/relationships/oleObject" Target="embeddings/oleObject10.bin"/><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chart" Target="charts/chart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0.77970000000000073</c:v>
                </c:pt>
                <c:pt idx="2">
                  <c:v>0.76170000000000082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0.22030000000000005</c:v>
                </c:pt>
                <c:pt idx="2">
                  <c:v>0.23830000000000001</c:v>
                </c:pt>
              </c:numCache>
            </c:numRef>
          </c:val>
        </c:ser>
        <c:dLbls>
          <c:showLegendKey val="0"/>
          <c:showVal val="0"/>
          <c:showCatName val="0"/>
          <c:showSerName val="0"/>
          <c:showPercent val="0"/>
          <c:showBubbleSize val="0"/>
        </c:dLbls>
        <c:gapWidth val="150"/>
        <c:shape val="cylinder"/>
        <c:axId val="155115008"/>
        <c:axId val="97024192"/>
        <c:axId val="0"/>
      </c:bar3DChart>
      <c:catAx>
        <c:axId val="155115008"/>
        <c:scaling>
          <c:orientation val="minMax"/>
        </c:scaling>
        <c:delete val="0"/>
        <c:axPos val="b"/>
        <c:numFmt formatCode="General" sourceLinked="0"/>
        <c:majorTickMark val="out"/>
        <c:minorTickMark val="none"/>
        <c:tickLblPos val="nextTo"/>
        <c:crossAx val="97024192"/>
        <c:crosses val="autoZero"/>
        <c:auto val="1"/>
        <c:lblAlgn val="ctr"/>
        <c:lblOffset val="100"/>
        <c:noMultiLvlLbl val="0"/>
      </c:catAx>
      <c:valAx>
        <c:axId val="97024192"/>
        <c:scaling>
          <c:orientation val="minMax"/>
        </c:scaling>
        <c:delete val="0"/>
        <c:axPos val="l"/>
        <c:majorGridlines/>
        <c:numFmt formatCode="0.00%" sourceLinked="1"/>
        <c:majorTickMark val="out"/>
        <c:minorTickMark val="none"/>
        <c:tickLblPos val="nextTo"/>
        <c:crossAx val="15511500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u-HU"/>
              <a:t>Program</a:t>
            </a:r>
            <a:r>
              <a:rPr lang="hu-HU" baseline="0"/>
              <a:t> eredményeinek fejlődése</a:t>
            </a:r>
            <a:endParaRPr lang="en-US"/>
          </a:p>
        </c:rich>
      </c:tx>
      <c:overlay val="0"/>
    </c:title>
    <c:autoTitleDeleted val="0"/>
    <c:plotArea>
      <c:layout/>
      <c:lineChart>
        <c:grouping val="standard"/>
        <c:varyColors val="0"/>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0.76000000000000056</c:v>
                </c:pt>
                <c:pt idx="2">
                  <c:v>0.86000000000000054</c:v>
                </c:pt>
                <c:pt idx="3">
                  <c:v>0.87000000000000055</c:v>
                </c:pt>
              </c:numCache>
            </c:numRef>
          </c:val>
          <c:smooth val="0"/>
        </c:ser>
        <c:dLbls>
          <c:showLegendKey val="0"/>
          <c:showVal val="0"/>
          <c:showCatName val="0"/>
          <c:showSerName val="0"/>
          <c:showPercent val="0"/>
          <c:showBubbleSize val="0"/>
        </c:dLbls>
        <c:marker val="1"/>
        <c:smooth val="0"/>
        <c:axId val="215879680"/>
        <c:axId val="99000320"/>
      </c:lineChart>
      <c:dateAx>
        <c:axId val="215879680"/>
        <c:scaling>
          <c:orientation val="minMax"/>
        </c:scaling>
        <c:delete val="0"/>
        <c:axPos val="b"/>
        <c:numFmt formatCode="General" sourceLinked="1"/>
        <c:majorTickMark val="out"/>
        <c:minorTickMark val="none"/>
        <c:tickLblPos val="nextTo"/>
        <c:crossAx val="99000320"/>
        <c:crosses val="autoZero"/>
        <c:auto val="0"/>
        <c:lblOffset val="100"/>
        <c:baseTimeUnit val="days"/>
      </c:dateAx>
      <c:valAx>
        <c:axId val="99000320"/>
        <c:scaling>
          <c:orientation val="minMax"/>
        </c:scaling>
        <c:delete val="0"/>
        <c:axPos val="l"/>
        <c:majorGridlines/>
        <c:numFmt formatCode="0%" sourceLinked="1"/>
        <c:majorTickMark val="out"/>
        <c:minorTickMark val="none"/>
        <c:tickLblPos val="nextTo"/>
        <c:crossAx val="21587968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D78F9877-32D9-44D2-B1C8-0CC4B49BC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16043</Words>
  <Characters>110699</Characters>
  <Application>Microsoft Office Word</Application>
  <DocSecurity>0</DocSecurity>
  <Lines>922</Lines>
  <Paragraphs>252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126490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VZ</cp:lastModifiedBy>
  <cp:revision>2</cp:revision>
  <cp:lastPrinted>2014-04-16T09:03:00Z</cp:lastPrinted>
  <dcterms:created xsi:type="dcterms:W3CDTF">2014-11-02T18:01:00Z</dcterms:created>
  <dcterms:modified xsi:type="dcterms:W3CDTF">2014-11-02T18:01:00Z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